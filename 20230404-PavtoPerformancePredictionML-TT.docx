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A685E" w14:textId="77777777" w:rsidR="006041A7" w:rsidRDefault="00420776">
      <w:pPr>
        <w:pStyle w:val="DocHead"/>
        <w:spacing w:before="0" w:after="160" w:line="240" w:lineRule="exact"/>
        <w:ind w:left="-119" w:right="-136" w:firstLine="119"/>
        <w:rPr>
          <w:szCs w:val="24"/>
        </w:rPr>
      </w:pPr>
      <w:bookmarkStart w:id="1" w:name="_Hlk119357492"/>
      <w:bookmarkEnd w:id="1"/>
      <w:r>
        <w:rPr>
          <w:rFonts w:ascii="Tahoma" w:eastAsia="Times New Roman" w:hAnsi="Tahoma" w:cs="Tahoma"/>
          <w:color w:val="000000"/>
          <w:szCs w:val="24"/>
        </w:rPr>
        <w:t>World Conference on Transport Research - WCTR 2023 Montreal 17-21 July 2023</w:t>
      </w:r>
    </w:p>
    <w:p w14:paraId="7F02DD60" w14:textId="0D548C5F" w:rsidR="006041A7" w:rsidRDefault="008C2372" w:rsidP="00B43E74">
      <w:pPr>
        <w:pStyle w:val="Els-Title"/>
      </w:pPr>
      <w:r w:rsidRPr="008C2372">
        <w:t xml:space="preserve">Pavement </w:t>
      </w:r>
      <w:r w:rsidR="00BE7ED6">
        <w:t>P</w:t>
      </w:r>
      <w:r w:rsidRPr="008C2372">
        <w:t xml:space="preserve">erformance </w:t>
      </w:r>
      <w:r w:rsidR="00BE7ED6">
        <w:t>P</w:t>
      </w:r>
      <w:r w:rsidRPr="008C2372">
        <w:t xml:space="preserve">rediction using </w:t>
      </w:r>
      <w:r w:rsidR="00BE7ED6">
        <w:t>M</w:t>
      </w:r>
      <w:r w:rsidRPr="008C2372">
        <w:t xml:space="preserve">achine </w:t>
      </w:r>
      <w:r w:rsidR="00BE7ED6">
        <w:t>L</w:t>
      </w:r>
      <w:r w:rsidRPr="008C2372">
        <w:t xml:space="preserve">earning: </w:t>
      </w:r>
      <w:r w:rsidR="00BE7ED6">
        <w:t>S</w:t>
      </w:r>
      <w:r w:rsidRPr="008C2372">
        <w:t xml:space="preserve">upervised </w:t>
      </w:r>
      <w:r w:rsidR="00BE7ED6">
        <w:t>L</w:t>
      </w:r>
      <w:r w:rsidRPr="008C2372">
        <w:t xml:space="preserve">earning with </w:t>
      </w:r>
      <w:r w:rsidR="00BE7ED6">
        <w:t>T</w:t>
      </w:r>
      <w:r w:rsidRPr="008C2372">
        <w:t>ree-</w:t>
      </w:r>
      <w:r w:rsidR="00BE7ED6">
        <w:t>B</w:t>
      </w:r>
      <w:r w:rsidRPr="008C2372">
        <w:t xml:space="preserve">ased </w:t>
      </w:r>
      <w:r w:rsidR="00BE7ED6">
        <w:t>A</w:t>
      </w:r>
      <w:r w:rsidRPr="008C2372">
        <w:t>lgorithms</w:t>
      </w:r>
    </w:p>
    <w:p w14:paraId="5B19DE6B" w14:textId="7F99E22A" w:rsidR="00324F75" w:rsidRPr="000E17E4" w:rsidRDefault="00324F75" w:rsidP="00324F75">
      <w:pPr>
        <w:pStyle w:val="Els-Author"/>
        <w:ind w:right="2"/>
        <w:rPr>
          <w:lang w:eastAsia="zh-CN"/>
        </w:rPr>
      </w:pPr>
      <w:r w:rsidRPr="000E17E4">
        <w:fldChar w:fldCharType="begin"/>
      </w:r>
      <w:r w:rsidRPr="000E17E4">
        <w:rPr>
          <w:lang w:eastAsia="zh-CN"/>
        </w:rPr>
        <w:instrText xml:space="preserve"> MACROBUTTON NoMacro</w:instrText>
      </w:r>
      <w:r w:rsidR="00BE7ED6">
        <w:rPr>
          <w:lang w:eastAsia="zh-CN"/>
        </w:rPr>
        <w:instrText xml:space="preserve"> </w:instrText>
      </w:r>
      <w:r>
        <w:rPr>
          <w:lang w:eastAsia="zh-CN"/>
        </w:rPr>
        <w:instrText>Tiago Tamagusko</w:instrText>
      </w:r>
      <w:r w:rsidRPr="000E17E4">
        <w:rPr>
          <w:vertAlign w:val="superscript"/>
          <w:lang w:eastAsia="zh-CN"/>
        </w:rPr>
        <w:instrText>a</w:instrText>
      </w:r>
      <w:r>
        <w:rPr>
          <w:lang w:eastAsia="zh-CN"/>
        </w:rPr>
        <w:instrText xml:space="preserve"> and</w:instrText>
      </w:r>
      <w:r w:rsidRPr="000E17E4">
        <w:rPr>
          <w:lang w:eastAsia="zh-CN"/>
        </w:rPr>
        <w:instrText xml:space="preserve"> </w:instrText>
      </w:r>
      <w:r>
        <w:rPr>
          <w:lang w:eastAsia="zh-CN"/>
        </w:rPr>
        <w:instrText>Adelino Ferreira</w:instrText>
      </w:r>
      <w:r w:rsidRPr="000E17E4">
        <w:rPr>
          <w:vertAlign w:val="superscript"/>
          <w:lang w:eastAsia="zh-CN"/>
        </w:rPr>
        <w:instrText>a</w:instrText>
      </w:r>
      <w:r>
        <w:rPr>
          <w:vertAlign w:val="superscript"/>
          <w:lang w:eastAsia="zh-CN"/>
        </w:rPr>
        <w:instrText>,</w:instrText>
      </w:r>
      <w:r w:rsidRPr="000E17E4">
        <w:fldChar w:fldCharType="end"/>
      </w:r>
      <w:r w:rsidRPr="000E17E4">
        <w:footnoteReference w:id="1"/>
      </w:r>
    </w:p>
    <w:p w14:paraId="0A76886A" w14:textId="309497DF" w:rsidR="00324F75" w:rsidRPr="000E17E4" w:rsidRDefault="00324F75" w:rsidP="00324F75">
      <w:pPr>
        <w:pStyle w:val="Els-Affiliation"/>
      </w:pPr>
      <w:r w:rsidRPr="000E17E4">
        <w:fldChar w:fldCharType="begin"/>
      </w:r>
      <w:r w:rsidRPr="000E17E4">
        <w:instrText xml:space="preserve"> MACROBUTTON NoMacro </w:instrText>
      </w:r>
      <w:r w:rsidRPr="000E17E4">
        <w:rPr>
          <w:vertAlign w:val="superscript"/>
        </w:rPr>
        <w:instrText>a</w:instrText>
      </w:r>
      <w:r>
        <w:rPr>
          <w:vertAlign w:val="superscript"/>
        </w:rPr>
        <w:instrText xml:space="preserve"> </w:instrText>
      </w:r>
      <w:r w:rsidRPr="00324F75">
        <w:instrText>Univ Coimbra, CITTA - Research Centre for Territory, Transports and Environment, Department of Civil Engineering, Coimbra,</w:instrText>
      </w:r>
      <w:r>
        <w:instrText xml:space="preserve"> Portugal</w:instrText>
      </w:r>
      <w:r w:rsidRPr="000E17E4">
        <w:fldChar w:fldCharType="end"/>
      </w:r>
    </w:p>
    <w:p w14:paraId="77B0F7A8" w14:textId="77777777" w:rsidR="00324F75" w:rsidRPr="00324F75" w:rsidRDefault="00324F75" w:rsidP="00324F75">
      <w:pPr>
        <w:pStyle w:val="Els-Author"/>
      </w:pPr>
    </w:p>
    <w:p w14:paraId="3CCF8460" w14:textId="46E4F3BD" w:rsidR="006041A7" w:rsidRDefault="00420776">
      <w:pPr>
        <w:pStyle w:val="Els-Abstract-head"/>
        <w:spacing w:before="200"/>
      </w:pPr>
      <w:r>
        <w:t>Abstract</w:t>
      </w:r>
    </w:p>
    <w:p w14:paraId="58676F27" w14:textId="1DA64BB1" w:rsidR="00A67AE7" w:rsidRDefault="009A0122" w:rsidP="008C2372">
      <w:pPr>
        <w:pStyle w:val="Els-body-text"/>
      </w:pPr>
      <w:ins w:id="2" w:author="Tiago Barreto Tamagusko" w:date="2023-04-04T16:38:00Z">
        <w:r w:rsidRPr="009A0122">
          <w:t>This study employs supervised machine learning tree-based algorithms to predict the performance of flexible pavements, as the pavement quality index was used the International Roughness Index (IRI). Three algorithms, namely Decision Tree, Random Forest</w:t>
        </w:r>
      </w:ins>
      <w:ins w:id="3" w:author="Tiago Barreto Tamagusko" w:date="2023-04-04T17:03:00Z">
        <w:r w:rsidR="00A5622E">
          <w:t xml:space="preserve"> (RF)</w:t>
        </w:r>
      </w:ins>
      <w:ins w:id="4" w:author="Tiago Barreto Tamagusko" w:date="2023-04-04T16:38:00Z">
        <w:r w:rsidRPr="009A0122">
          <w:t xml:space="preserve">, and </w:t>
        </w:r>
        <w:proofErr w:type="spellStart"/>
        <w:r w:rsidRPr="009A0122">
          <w:t>eXtreme</w:t>
        </w:r>
        <w:proofErr w:type="spellEnd"/>
        <w:r w:rsidRPr="009A0122">
          <w:t xml:space="preserve"> Gradient Boosting (XGBoost) were applied to assess pavement quality. The data to develop the machine learning models were sourced from the Long-Term Pavement Performance InfoPave database, selecting 55 experimental sections of asphalt concrete on granular and asphalt concrete on bound bases. The study considered only pavements without maintenance or rehabilitation. Likewise, models were trained using the structural number, annual average daily truck traffic, precipitation, and temperature, with IRI as the target variable. The results demonstrated that the XGBoost model outperformed the others, achieving an R-squared value of 0.98, while the Random Forest model achieved an R-squared value of 0.95. These findings indicate the potential of tree-based algorithms in predicting pavement performance, offering valuable insights for future research</w:t>
        </w:r>
      </w:ins>
      <w:ins w:id="5" w:author="Tiago Barreto Tamagusko" w:date="2023-04-04T19:27:00Z">
        <w:r w:rsidR="00414D4A">
          <w:t>.</w:t>
        </w:r>
      </w:ins>
      <w:del w:id="6" w:author="Tiago Barreto Tamagusko" w:date="2023-04-04T16:38:00Z">
        <w:r w:rsidR="00A67AE7" w:rsidRPr="00A67AE7" w:rsidDel="009A0122">
          <w:delText>This article applies supervised machine learning tree-based algorithms to predict the performance of flexible pavements. The algorithms used were Decision Tree, Random Forest</w:delText>
        </w:r>
        <w:r w:rsidR="00A67AE7" w:rsidDel="009A0122">
          <w:delText>,</w:delText>
        </w:r>
        <w:r w:rsidR="00A67AE7" w:rsidRPr="00A67AE7" w:rsidDel="009A0122">
          <w:delText xml:space="preserve"> and eXtreme Gradient Boosting (XGBoost). </w:delText>
        </w:r>
        <w:r w:rsidR="00A67AE7" w:rsidDel="009A0122">
          <w:delText xml:space="preserve">Likewise, the </w:delText>
        </w:r>
        <w:r w:rsidR="008C2372" w:rsidDel="009A0122">
          <w:delText>I</w:delText>
        </w:r>
        <w:r w:rsidR="00A67AE7" w:rsidDel="009A0122">
          <w:delText xml:space="preserve">nternational </w:delText>
        </w:r>
        <w:r w:rsidR="008C2372" w:rsidDel="009A0122">
          <w:delText>R</w:delText>
        </w:r>
        <w:r w:rsidR="00A67AE7" w:rsidDel="009A0122">
          <w:delText xml:space="preserve">oughness </w:delText>
        </w:r>
        <w:r w:rsidR="008C2372" w:rsidDel="009A0122">
          <w:delText>I</w:delText>
        </w:r>
        <w:r w:rsidR="00A67AE7" w:rsidDel="009A0122">
          <w:delText>ndex (IRI) was adopted to represent the pavement's quality</w:delText>
        </w:r>
        <w:r w:rsidR="00A67AE7" w:rsidRPr="00A67AE7" w:rsidDel="009A0122">
          <w:delText>. Data to develop the machine learning models w</w:delText>
        </w:r>
        <w:r w:rsidR="00A67AE7" w:rsidDel="009A0122">
          <w:delText>ere</w:delText>
        </w:r>
        <w:r w:rsidR="00A67AE7" w:rsidRPr="00A67AE7" w:rsidDel="009A0122">
          <w:delText xml:space="preserve"> collected from the Long-Term Pavement Performance InfoPave database. </w:delText>
        </w:r>
        <w:r w:rsidR="008C2372" w:rsidRPr="008C2372" w:rsidDel="009A0122">
          <w:delText>From this</w:delText>
        </w:r>
        <w:r w:rsidR="00D81364" w:rsidDel="009A0122">
          <w:delText xml:space="preserve"> database</w:delText>
        </w:r>
        <w:r w:rsidR="008C2372" w:rsidDel="009A0122">
          <w:delText xml:space="preserve">, </w:delText>
        </w:r>
        <w:r w:rsidR="008C2372" w:rsidRPr="00A67AE7" w:rsidDel="009A0122">
          <w:delText xml:space="preserve">55 </w:delText>
        </w:r>
        <w:r w:rsidR="008C2372" w:rsidDel="009A0122">
          <w:delText xml:space="preserve">experimental sections of asphalt concrete on granular base and asphalt concrete on bound base </w:delText>
        </w:r>
        <w:r w:rsidR="008C2372" w:rsidRPr="008C2372" w:rsidDel="009A0122">
          <w:delText xml:space="preserve">were </w:delText>
        </w:r>
        <w:r w:rsidR="00D33823" w:rsidDel="009A0122">
          <w:delText>selected</w:delText>
        </w:r>
        <w:r w:rsidR="008C2372" w:rsidRPr="008C2372" w:rsidDel="009A0122">
          <w:delText>.</w:delText>
        </w:r>
        <w:r w:rsidR="008C2372" w:rsidDel="009A0122">
          <w:delText xml:space="preserve"> </w:delText>
        </w:r>
        <w:r w:rsidR="008C2372" w:rsidRPr="00980AB0" w:rsidDel="009A0122">
          <w:rPr>
            <w:rPrChange w:id="7" w:author="Tiago Barreto Tamagusko" w:date="2023-04-04T16:31:00Z">
              <w:rPr>
                <w:rStyle w:val="rynqvb"/>
                <w:lang w:val="en"/>
              </w:rPr>
            </w:rPrChange>
          </w:rPr>
          <w:delText>Also</w:delText>
        </w:r>
        <w:r w:rsidR="00A67AE7" w:rsidDel="009A0122">
          <w:delText xml:space="preserve">, only pavements without </w:delText>
        </w:r>
        <w:r w:rsidR="00600287" w:rsidDel="009A0122">
          <w:delText>m</w:delText>
        </w:r>
        <w:r w:rsidR="00A67AE7" w:rsidDel="009A0122">
          <w:delText xml:space="preserve">aintenance </w:delText>
        </w:r>
        <w:r w:rsidR="00600287" w:rsidDel="009A0122">
          <w:delText>or</w:delText>
        </w:r>
        <w:r w:rsidR="00A67AE7" w:rsidDel="009A0122">
          <w:delText xml:space="preserve"> </w:delText>
        </w:r>
        <w:r w:rsidR="00600287" w:rsidDel="009A0122">
          <w:delText>r</w:delText>
        </w:r>
        <w:r w:rsidR="00A67AE7" w:rsidDel="009A0122">
          <w:delText xml:space="preserve">ehabilitation were </w:delText>
        </w:r>
        <w:r w:rsidR="00D33823" w:rsidDel="009A0122">
          <w:delText>considered</w:delText>
        </w:r>
        <w:r w:rsidR="00A67AE7" w:rsidDel="009A0122">
          <w:delText>.</w:delText>
        </w:r>
        <w:r w:rsidR="00A67AE7" w:rsidRPr="00A67AE7" w:rsidDel="009A0122">
          <w:delText xml:space="preserve"> </w:delText>
        </w:r>
        <w:r w:rsidR="00A67AE7" w:rsidDel="009A0122">
          <w:delText xml:space="preserve">For training the models, the </w:delText>
        </w:r>
        <w:r w:rsidR="00A67AE7" w:rsidRPr="00980AB0" w:rsidDel="009A0122">
          <w:rPr>
            <w:rPrChange w:id="8" w:author="Tiago Barreto Tamagusko" w:date="2023-04-04T16:31:00Z">
              <w:rPr>
                <w:color w:val="000000"/>
              </w:rPr>
            </w:rPrChange>
          </w:rPr>
          <w:delText>features</w:delText>
        </w:r>
        <w:r w:rsidR="00A67AE7" w:rsidDel="009A0122">
          <w:delText xml:space="preserve"> were </w:delText>
        </w:r>
        <w:r w:rsidR="00600287" w:rsidDel="009A0122">
          <w:delText xml:space="preserve">the </w:delText>
        </w:r>
        <w:r w:rsidR="00A67AE7" w:rsidRPr="00980AB0" w:rsidDel="009A0122">
          <w:rPr>
            <w:rPrChange w:id="9" w:author="Tiago Barreto Tamagusko" w:date="2023-04-04T16:31:00Z">
              <w:rPr>
                <w:color w:val="000000"/>
              </w:rPr>
            </w:rPrChange>
          </w:rPr>
          <w:delText>structural number, annual average daily truck traffic,</w:delText>
        </w:r>
        <w:r w:rsidR="00A67AE7" w:rsidDel="009A0122">
          <w:delText xml:space="preserve"> precipitation, and temperature; IRI was the target. </w:delText>
        </w:r>
        <w:r w:rsidR="00A67AE7" w:rsidRPr="00A67AE7" w:rsidDel="009A0122">
          <w:delText xml:space="preserve">Finally, the best model </w:delText>
        </w:r>
        <w:r w:rsidR="00600287" w:rsidDel="009A0122">
          <w:delText xml:space="preserve">developed </w:delText>
        </w:r>
        <w:r w:rsidR="00A67AE7" w:rsidRPr="00A67AE7" w:rsidDel="009A0122">
          <w:delText>was the XGBoost</w:delText>
        </w:r>
        <w:r w:rsidR="008C2372" w:rsidDel="009A0122">
          <w:delText xml:space="preserve"> (</w:delText>
        </w:r>
        <w:r w:rsidR="00A67AE7" w:rsidRPr="00A67AE7" w:rsidDel="009A0122">
          <w:delText>R-squared of 0.98</w:delText>
        </w:r>
        <w:r w:rsidR="008C2372" w:rsidDel="009A0122">
          <w:delText>)</w:delText>
        </w:r>
        <w:r w:rsidR="00A67AE7" w:rsidRPr="00A67AE7" w:rsidDel="009A0122">
          <w:delText>, followed by the Random Forest</w:delText>
        </w:r>
        <w:r w:rsidR="008C2372" w:rsidDel="009A0122">
          <w:delText xml:space="preserve"> (</w:delText>
        </w:r>
        <w:r w:rsidR="00A67AE7" w:rsidRPr="00A67AE7" w:rsidDel="009A0122">
          <w:delText>R-squared of 0.95</w:delText>
        </w:r>
        <w:r w:rsidR="008C2372" w:rsidDel="009A0122">
          <w:delText>)</w:delText>
        </w:r>
        <w:r w:rsidR="00A67AE7" w:rsidRPr="00A67AE7" w:rsidDel="009A0122">
          <w:delText>.</w:delText>
        </w:r>
      </w:del>
    </w:p>
    <w:p w14:paraId="3BEF2658" w14:textId="77777777" w:rsidR="00A67AE7" w:rsidRPr="00A67AE7" w:rsidRDefault="00A67AE7" w:rsidP="00A67AE7">
      <w:pPr>
        <w:rPr>
          <w:lang w:val="en-US"/>
        </w:rPr>
      </w:pPr>
    </w:p>
    <w:sdt>
      <w:sdtPr>
        <w:rPr>
          <w:rFonts w:hint="eastAsia"/>
          <w:sz w:val="18"/>
          <w:szCs w:val="18"/>
          <w:lang w:val="en-US"/>
        </w:rPr>
        <w:id w:val="1317155158"/>
        <w:placeholder>
          <w:docPart w:val="EED5D593A8D1427088C5E59D6520E249"/>
        </w:placeholder>
      </w:sdtPr>
      <w:sdtContent>
        <w:p w14:paraId="0F46FC2E" w14:textId="77777777" w:rsidR="00324F75" w:rsidRPr="000E17E4" w:rsidRDefault="00324F75" w:rsidP="00324F75">
          <w:pPr>
            <w:widowControl/>
            <w:autoSpaceDE w:val="0"/>
            <w:autoSpaceDN w:val="0"/>
            <w:adjustRightInd w:val="0"/>
            <w:spacing w:line="220" w:lineRule="exact"/>
            <w:rPr>
              <w:sz w:val="18"/>
              <w:szCs w:val="18"/>
            </w:rPr>
          </w:pPr>
          <w:r w:rsidRPr="000E17E4">
            <w:rPr>
              <w:rFonts w:ascii="Tahoma" w:eastAsia="Times New Roman" w:hAnsi="Tahoma" w:cs="Tahoma"/>
              <w:color w:val="000000"/>
              <w:sz w:val="18"/>
              <w:szCs w:val="18"/>
            </w:rPr>
            <w:t>© 2023 The Authors. Published by Elsevier B.V.</w:t>
          </w:r>
          <w:r w:rsidRPr="000E17E4">
            <w:rPr>
              <w:sz w:val="18"/>
              <w:szCs w:val="18"/>
              <w:lang w:val="en-US"/>
            </w:rPr>
            <w:br/>
          </w:r>
          <w:r w:rsidRPr="000E17E4">
            <w:rPr>
              <w:rFonts w:ascii="Tahoma" w:eastAsia="Times New Roman" w:hAnsi="Tahoma" w:cs="Tahoma"/>
              <w:color w:val="000000"/>
              <w:sz w:val="18"/>
              <w:szCs w:val="18"/>
            </w:rPr>
            <w:t>This is an open access article under the CC BY-NC-ND license (</w:t>
          </w:r>
          <w:hyperlink r:id="rId11" w:history="1">
            <w:r w:rsidRPr="000E17E4">
              <w:rPr>
                <w:rStyle w:val="Hyperlink"/>
                <w:rFonts w:ascii="Tahoma" w:eastAsia="Times New Roman" w:hAnsi="Tahoma" w:cs="Tahoma"/>
                <w:sz w:val="18"/>
                <w:szCs w:val="18"/>
              </w:rPr>
              <w:t>https://creativecommons.org/licenses/by-nc-nd/4.0</w:t>
            </w:r>
          </w:hyperlink>
          <w:r w:rsidRPr="000E17E4">
            <w:rPr>
              <w:rFonts w:ascii="Tahoma" w:eastAsia="Times New Roman" w:hAnsi="Tahoma" w:cs="Tahoma"/>
              <w:color w:val="000000"/>
              <w:sz w:val="18"/>
              <w:szCs w:val="18"/>
            </w:rPr>
            <w:t>)</w:t>
          </w:r>
        </w:p>
        <w:p w14:paraId="314522EA" w14:textId="271B353D" w:rsidR="00324F75" w:rsidRDefault="00324F75" w:rsidP="00324F75">
          <w:pPr>
            <w:widowControl/>
            <w:autoSpaceDE w:val="0"/>
            <w:autoSpaceDN w:val="0"/>
            <w:adjustRightInd w:val="0"/>
            <w:spacing w:line="220" w:lineRule="exact"/>
            <w:rPr>
              <w:rFonts w:ascii="Tahoma" w:eastAsia="Times New Roman" w:hAnsi="Tahoma" w:cs="Tahoma"/>
              <w:color w:val="000000"/>
              <w:sz w:val="18"/>
              <w:szCs w:val="18"/>
            </w:rPr>
          </w:pPr>
          <w:r w:rsidRPr="000E17E4">
            <w:rPr>
              <w:rFonts w:ascii="Tahoma" w:eastAsia="Times New Roman" w:hAnsi="Tahoma" w:cs="Tahoma"/>
              <w:color w:val="000000"/>
              <w:sz w:val="18"/>
              <w:szCs w:val="18"/>
            </w:rPr>
            <w:t>Peer-review under responsibility of the scientific committee of the World Conference on Transport Research – WCTR 2023.</w:t>
          </w:r>
        </w:p>
        <w:p w14:paraId="59D63389" w14:textId="77777777" w:rsidR="00324F75" w:rsidRPr="000E17E4" w:rsidRDefault="00000000" w:rsidP="00324F75">
          <w:pPr>
            <w:widowControl/>
            <w:autoSpaceDE w:val="0"/>
            <w:autoSpaceDN w:val="0"/>
            <w:adjustRightInd w:val="0"/>
            <w:spacing w:line="220" w:lineRule="exact"/>
            <w:rPr>
              <w:sz w:val="18"/>
              <w:szCs w:val="18"/>
              <w:lang w:val="en-US"/>
            </w:rPr>
          </w:pPr>
        </w:p>
      </w:sdtContent>
    </w:sdt>
    <w:p w14:paraId="3FE0FED2" w14:textId="643EB407" w:rsidR="006041A7" w:rsidRDefault="00420776">
      <w:pPr>
        <w:pStyle w:val="Els-keywords"/>
      </w:pPr>
      <w:r>
        <w:rPr>
          <w:i/>
        </w:rPr>
        <w:t>Keywords:</w:t>
      </w:r>
      <w:r>
        <w:t xml:space="preserve"> Pavement; </w:t>
      </w:r>
      <w:r w:rsidR="00600287">
        <w:t xml:space="preserve">Performance; </w:t>
      </w:r>
      <w:r>
        <w:t xml:space="preserve">Machine Learning; </w:t>
      </w:r>
      <w:r w:rsidR="00600287">
        <w:t xml:space="preserve">Supervised Learning; </w:t>
      </w:r>
      <w:r>
        <w:t>Decision Tree</w:t>
      </w:r>
      <w:r w:rsidR="00D33823">
        <w:t>;</w:t>
      </w:r>
      <w:r>
        <w:t xml:space="preserve"> Random Forest; XGBoost;</w:t>
      </w:r>
      <w:r w:rsidR="00600287">
        <w:t xml:space="preserve"> </w:t>
      </w:r>
      <w:r>
        <w:t>IRI</w:t>
      </w:r>
      <w:r w:rsidR="006A5CF4">
        <w:t>.</w:t>
      </w:r>
    </w:p>
    <w:p w14:paraId="359CA46B" w14:textId="0AB7D267" w:rsidR="006041A7" w:rsidRPr="00625A2E" w:rsidRDefault="00420776">
      <w:pPr>
        <w:pStyle w:val="Els-1storder-head"/>
        <w:numPr>
          <w:ilvl w:val="0"/>
          <w:numId w:val="0"/>
        </w:numPr>
      </w:pPr>
      <w:r w:rsidRPr="00625A2E">
        <w:t>Highligh</w:t>
      </w:r>
      <w:r w:rsidR="008F783D" w:rsidRPr="00625A2E">
        <w:t>t</w:t>
      </w:r>
      <w:r w:rsidRPr="00625A2E">
        <w:t>s</w:t>
      </w:r>
    </w:p>
    <w:p w14:paraId="48B1DCD6" w14:textId="6E1D462E" w:rsidR="004F06AC" w:rsidRDefault="00420776" w:rsidP="004F06AC">
      <w:pPr>
        <w:pStyle w:val="Els-bulletlist"/>
      </w:pPr>
      <w:del w:id="10" w:author="Tiago Barreto Tamagusko" w:date="2023-04-04T16:40:00Z">
        <w:r w:rsidRPr="00625A2E" w:rsidDel="009A0122">
          <w:delText>Supervised learning t</w:delText>
        </w:r>
      </w:del>
      <w:ins w:id="11" w:author="Tiago Barreto Tamagusko" w:date="2023-04-04T16:40:00Z">
        <w:r w:rsidR="009A0122">
          <w:t>T</w:t>
        </w:r>
      </w:ins>
      <w:r w:rsidRPr="00625A2E">
        <w:t xml:space="preserve">ree-based algorithms show </w:t>
      </w:r>
      <w:r w:rsidR="00600287">
        <w:t>promising</w:t>
      </w:r>
      <w:r w:rsidRPr="00625A2E">
        <w:t xml:space="preserve"> results for predicting the performance of flexible </w:t>
      </w:r>
      <w:r w:rsidR="00625A2E">
        <w:t>p</w:t>
      </w:r>
      <w:r w:rsidRPr="00625A2E">
        <w:t>avements.</w:t>
      </w:r>
    </w:p>
    <w:p w14:paraId="7C04DBDD" w14:textId="6E01B460" w:rsidR="00600287" w:rsidRPr="00625A2E" w:rsidRDefault="00600287" w:rsidP="00600287">
      <w:pPr>
        <w:pStyle w:val="Els-bulletlist"/>
      </w:pPr>
      <w:r w:rsidRPr="00625A2E">
        <w:t>The models with the best results were XGBoost</w:t>
      </w:r>
      <w:r>
        <w:t xml:space="preserve"> and </w:t>
      </w:r>
      <w:r w:rsidRPr="00625A2E">
        <w:t>Random Forest</w:t>
      </w:r>
      <w:r>
        <w:t>.</w:t>
      </w:r>
    </w:p>
    <w:p w14:paraId="54D331DA" w14:textId="58FAC709" w:rsidR="006041A7" w:rsidRPr="00625A2E" w:rsidRDefault="00420776" w:rsidP="004F06AC">
      <w:pPr>
        <w:pStyle w:val="Els-bulletlist"/>
      </w:pPr>
      <w:r w:rsidRPr="00625A2E">
        <w:t xml:space="preserve">The </w:t>
      </w:r>
      <w:ins w:id="12" w:author="Tiago Barreto Tamagusko" w:date="2023-04-04T19:27:00Z">
        <w:r w:rsidR="00414D4A" w:rsidRPr="00414D4A">
          <w:t>traffic is the most important feature for predicting the IRI of flexible pavements</w:t>
        </w:r>
      </w:ins>
      <w:del w:id="13" w:author="Tiago Barreto Tamagusko" w:date="2023-04-04T19:27:00Z">
        <w:r w:rsidRPr="00625A2E" w:rsidDel="00414D4A">
          <w:delText xml:space="preserve">most important feature for predicting the IRI of flexible pavements is the </w:delText>
        </w:r>
      </w:del>
      <w:del w:id="14" w:author="Tiago Barreto Tamagusko" w:date="2023-04-04T16:40:00Z">
        <w:r w:rsidRPr="00625A2E" w:rsidDel="009A0122">
          <w:delText xml:space="preserve">annual average daily truck </w:delText>
        </w:r>
      </w:del>
      <w:del w:id="15" w:author="Tiago Barreto Tamagusko" w:date="2023-04-04T19:27:00Z">
        <w:r w:rsidRPr="00625A2E" w:rsidDel="00414D4A">
          <w:delText>traffic</w:delText>
        </w:r>
      </w:del>
      <w:r w:rsidRPr="00625A2E">
        <w:t>.</w:t>
      </w:r>
    </w:p>
    <w:p w14:paraId="0715505A" w14:textId="77777777" w:rsidR="004F06AC" w:rsidRDefault="004F06AC" w:rsidP="004F06AC">
      <w:pPr>
        <w:pStyle w:val="Els-body-text"/>
        <w:ind w:right="-28"/>
      </w:pPr>
    </w:p>
    <w:p w14:paraId="57B8324F" w14:textId="77777777" w:rsidR="004F06AC" w:rsidRDefault="004F06AC" w:rsidP="004F06AC">
      <w:pPr>
        <w:pStyle w:val="Heading1"/>
        <w:pBdr>
          <w:bottom w:val="single" w:sz="4" w:space="9" w:color="000000"/>
          <w:right w:val="single" w:sz="4" w:space="1" w:color="000000"/>
        </w:pBdr>
        <w:spacing w:after="200" w:line="240" w:lineRule="exact"/>
      </w:pPr>
      <w:r>
        <w:t>Nomenclature</w:t>
      </w:r>
    </w:p>
    <w:p w14:paraId="506EE195" w14:textId="25A9A3CE"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 xml:space="preserve">AADTT </w:t>
      </w:r>
      <w:r>
        <w:tab/>
        <w:t>Annual Average Daily Truck Traffic</w:t>
      </w:r>
    </w:p>
    <w:p w14:paraId="48D0E5A6" w14:textId="34337664"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A</w:t>
      </w:r>
      <w:r w:rsidR="003E4023">
        <w:t>A</w:t>
      </w:r>
      <w:r>
        <w:t>T</w:t>
      </w:r>
      <w:r>
        <w:tab/>
      </w:r>
      <w:r>
        <w:tab/>
        <w:t xml:space="preserve">Annual </w:t>
      </w:r>
      <w:r w:rsidR="003E4023">
        <w:t xml:space="preserve">Average </w:t>
      </w:r>
      <w:r>
        <w:t>Temperature</w:t>
      </w:r>
    </w:p>
    <w:p w14:paraId="1106E6F3"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FHWA</w:t>
      </w:r>
      <w:r>
        <w:tab/>
      </w:r>
      <w:r>
        <w:tab/>
        <w:t>Federal Highway Administration</w:t>
      </w:r>
    </w:p>
    <w:p w14:paraId="50D6C35B"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IRI</w:t>
      </w:r>
      <w:r>
        <w:tab/>
      </w:r>
      <w:r>
        <w:tab/>
        <w:t xml:space="preserve">International Roughness Index (IRI) </w:t>
      </w:r>
    </w:p>
    <w:p w14:paraId="5A11540C"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 xml:space="preserve">LTPP </w:t>
      </w:r>
      <w:r>
        <w:tab/>
      </w:r>
      <w:r>
        <w:tab/>
        <w:t>Long-Term Pavement Performance</w:t>
      </w:r>
    </w:p>
    <w:p w14:paraId="65D22FF7"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ML</w:t>
      </w:r>
      <w:r>
        <w:tab/>
      </w:r>
      <w:r>
        <w:tab/>
        <w:t>Machine Learning</w:t>
      </w:r>
    </w:p>
    <w:p w14:paraId="4B870E3E"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PMS</w:t>
      </w:r>
      <w:r>
        <w:tab/>
      </w:r>
      <w:r>
        <w:tab/>
        <w:t>Pavement Management System</w:t>
      </w:r>
    </w:p>
    <w:p w14:paraId="173A2F80"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RMSE</w:t>
      </w:r>
      <w:r>
        <w:tab/>
      </w:r>
      <w:r>
        <w:tab/>
        <w:t>Root-Mean-Square-Error</w:t>
      </w:r>
    </w:p>
    <w:p w14:paraId="2E3D0636"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SN</w:t>
      </w:r>
      <w:r>
        <w:tab/>
      </w:r>
      <w:r>
        <w:tab/>
        <w:t>Structural Number</w:t>
      </w:r>
    </w:p>
    <w:p w14:paraId="76240EBF"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TAP</w:t>
      </w:r>
      <w:r>
        <w:tab/>
      </w:r>
      <w:r>
        <w:tab/>
        <w:t>Total Annual Precipitation</w:t>
      </w:r>
    </w:p>
    <w:p w14:paraId="60569A04"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XGBoost</w:t>
      </w:r>
      <w:r>
        <w:tab/>
        <w:t>eXtreme Gradient Boosting</w:t>
      </w:r>
    </w:p>
    <w:p w14:paraId="520BC127" w14:textId="77777777" w:rsidR="006041A7" w:rsidRDefault="00420776">
      <w:pPr>
        <w:pStyle w:val="Els-1storder-head"/>
      </w:pPr>
      <w:r>
        <w:t>Introduction</w:t>
      </w:r>
    </w:p>
    <w:p w14:paraId="32195CA6" w14:textId="1032FF60" w:rsidR="00904EE4" w:rsidRDefault="00420776" w:rsidP="004F06AC">
      <w:pPr>
        <w:pStyle w:val="Els-body-text"/>
        <w:rPr>
          <w:ins w:id="16" w:author="Tiago Barreto Tamagusko" w:date="2023-04-04T15:07:00Z"/>
        </w:rPr>
      </w:pPr>
      <w:r>
        <w:t xml:space="preserve">To maintain a road network in good service condition, a Pavement Management System (PMS) is essential. Likewise, one of its main components is the pavement performance model </w:t>
      </w:r>
      <w:r>
        <w:fldChar w:fldCharType="begin"/>
      </w:r>
      <w:r>
        <w:instrText>ADDIN CSL_CITATION {"citationItems":[{"id":"ITEM-1","itemData":{"DOI":"10.1080/10298436.2011.563851","ISSN":"10298436","abstract":"This paper presents a new maintenance optimisation system (MOS), called GENEPAV-HDM4, which was developed to integrate the pavement management system (PMS) of the municipality of Viseu (Portugal). At the same time, it was also developed for possible application to other existing PMS that need an upgrade due to recent Portuguese legislation. This is the case of the PMS used by the main Portuguese concessionaire Estradas de Portugal, SA. Currently, the MOS of this PMS uses a global deterministic pavement performance prediction model which makes part of the AASHTO flexible pavement design method. The new MOS (GENEPAV-HDM4) uses a similar optimisation model but the AASHTO pavement performance prediction model was substituted by the highway development and management (HDM-4) pavement performance prediction models to take into account recent Portuguese legislation. The results obtained by the application of the new MOS to the main road network of Viseu clearly indicate that it is a valuable addition to the road engineer's toolbox. ©2012 Copyright Taylor and Francis Group, LLC.","author":[{"dropping-particle":"","family":"Jorge","given":"Diana","non-dropping-particle":"","parse-names":false,"suffix":""},{"dropping-particle":"","family":"Ferreira","given":"Adelino","non-dropping-particle":"","parse-names":false,"suffix":""}],"container-title":"International Journal of Pavement Engineering","id":"ITEM-1","issue":"1","issued":{"date-parts":[["2012"]]},"page":"39-51","title":"Road network pavement maintenance optimisation using the HDM-4 pavement performance prediction models","type":"article-journal","volume":"13"},"uris":["http://www.mendeley.com/documents/?uuid=e1388d9d-b2d4-41c4-b670-14a6e84c14d4"]},{"id":"ITEM-2","itemData":{"DOI":"10.4203/ccp.58.8.1","abstract":"In this paper a presentation is made of the state-of-the-art of pavement performance models used in pavement management systems (or simply PMS). Pavement performance models are among the most important components of PMS within which optimal pavement maintenance plans can be established. Pavement performance models can be divided into deterministic and probabilistic, can also be classified into network or project-level, and can finally be classified as relative or absolute. Pavement performance models can be developed using the following techniques: regression analysis; Bayesian methodology; Markov process; nonhomogeneous Markov process; and semi-Markov process. A comparison between a large number of pavement performance models is made in the final part of the paper.","author":[{"dropping-particle":"","family":"Ferreira","given":"A.","non-dropping-particle":"","parse-names":false,"suffix":""},{"dropping-particle":"","family":"Picado-Santos","given":"L.","non-dropping-particle":"","parse-names":false,"suffix":""},{"dropping-particle":"","family":"Antunes","given":"A.","non-dropping-particle":"","parse-names":false,"suffix":""}],"container-title":"Computer Techniques for Civil and Structural Engineering","id":"ITEM-2","issue":"November","issued":{"date-parts":[["2009"]]},"page":"157-164","title":"Pavement Performance Modelling: State of the Art","type":"article-journal","volume":"58"},"uris":["http://www.mendeley.com/documents/?uuid=cba6ae42-3cb1-4f3e-8d23-2093416d3dfd"]}],"mendeley":{"formattedCitation":"(Ferreira et al., 2009; Jorge and Ferreira, 2012)","plainTextFormattedCitation":"(Ferreira et al., 2009; Jorge and Ferreira, 2012)","previouslyFormattedCitation":"(Ferreira et al., 2009; Jorge and Ferreira, 2012)"},"properties":{"noteIndex":0},"schema":"https://github.com/citation-style-language/schema/raw/master/csl-citation.json"}</w:instrText>
      </w:r>
      <w:r>
        <w:fldChar w:fldCharType="separate"/>
      </w:r>
      <w:r>
        <w:t>(Ferreira et al., 2009; Jorge and Ferreira, 2012)</w:t>
      </w:r>
      <w:r>
        <w:fldChar w:fldCharType="end"/>
      </w:r>
      <w:r>
        <w:t xml:space="preserve">. </w:t>
      </w:r>
      <w:ins w:id="17" w:author="Tiago Barreto Tamagusko" w:date="2023-04-04T15:08:00Z">
        <w:r w:rsidR="00904EE4">
          <w:t>This study aims to understand the best machine learning techniques for predicting the quality of road paving, with specific objectives to identify the most suitable algorithms and features, as well as to determine the optimal amount of data required for training an effective model and the appropriate pre-processing and treatment of this data.</w:t>
        </w:r>
      </w:ins>
    </w:p>
    <w:p w14:paraId="5BE1C7E6" w14:textId="40D47856" w:rsidR="006041A7" w:rsidRDefault="00BA67CD" w:rsidP="004F06AC">
      <w:pPr>
        <w:pStyle w:val="Els-body-text"/>
      </w:pPr>
      <w:r w:rsidRPr="00BA67CD">
        <w:t xml:space="preserve">This study </w:t>
      </w:r>
      <w:r w:rsidR="00FE1998">
        <w:t>compares</w:t>
      </w:r>
      <w:r w:rsidRPr="00BA67CD">
        <w:t xml:space="preserve"> three supervised Machine Learning (ML) models applied to predict the performance of flexible pavements.</w:t>
      </w:r>
      <w:r>
        <w:t xml:space="preserve"> </w:t>
      </w:r>
      <w:r w:rsidR="00420776">
        <w:t xml:space="preserve">Tree-based algorithms were </w:t>
      </w:r>
      <w:r>
        <w:t>employed</w:t>
      </w:r>
      <w:r w:rsidR="008958CA">
        <w:t>.</w:t>
      </w:r>
      <w:r w:rsidR="00A0646E">
        <w:t xml:space="preserve"> </w:t>
      </w:r>
      <w:r w:rsidR="008958CA">
        <w:t>T</w:t>
      </w:r>
      <w:r w:rsidR="00A0646E">
        <w:t>his</w:t>
      </w:r>
      <w:r w:rsidR="00420776">
        <w:t xml:space="preserve"> choice was based on the capacity and interpretability demonstrated by these algorithms. Also, the pavement quality indicator was the International Roughness Index (IRI), a widely used pavement smoothness and irregularity monitoring parameter</w:t>
      </w:r>
      <w:r>
        <w:t xml:space="preserve"> </w:t>
      </w:r>
      <w:r w:rsidRPr="005C547B">
        <w:fldChar w:fldCharType="begin"/>
      </w:r>
      <w:r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Pr="005C547B">
        <w:fldChar w:fldCharType="separate"/>
      </w:r>
      <w:r w:rsidRPr="005C547B">
        <w:t>(Fwa, 2006)</w:t>
      </w:r>
      <w:r w:rsidRPr="005C547B">
        <w:fldChar w:fldCharType="end"/>
      </w:r>
      <w:r w:rsidR="00420776">
        <w:t>.</w:t>
      </w:r>
    </w:p>
    <w:p w14:paraId="67B5A4D5" w14:textId="24AE508B" w:rsidR="008C2372" w:rsidRDefault="00420776">
      <w:pPr>
        <w:pStyle w:val="Els-body-text"/>
      </w:pPr>
      <w:r>
        <w:t xml:space="preserve">The algorithms </w:t>
      </w:r>
      <w:r w:rsidR="008C2372">
        <w:t>selected</w:t>
      </w:r>
      <w:r>
        <w:t xml:space="preserve"> were Decision Tree </w:t>
      </w:r>
      <w:r>
        <w:fldChar w:fldCharType="begin"/>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t>(Quinlan, 1986)</w:t>
      </w:r>
      <w:r>
        <w:fldChar w:fldCharType="end"/>
      </w:r>
      <w:r>
        <w:t xml:space="preserve">, Random Forest </w:t>
      </w:r>
      <w:r>
        <w:fldChar w:fldCharType="begin"/>
      </w:r>
      <w:r>
        <w:instrText>ADDIN CSL_CITATION {"citationItems":[{"id":"ITEM-1","itemData":{"DOI":"http://dx.doi.org/10.1023/A:1010933404324","ISBN":"9783110941975","abstract":"Random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regression.","author":[{"dropping-particle":"","family":"Breiman","given":"Leo","non-dropping-particle":"","parse-names":false,"suffix":""}],"id":"ITEM-1","issued":{"date-parts":[["2001"]]},"page":"28","title":"Random forests","type":"article-journal"},"uris":["http://www.mendeley.com/documents/?uuid=2014a2f3-ca7c-4e43-802a-b8cab9ee57a4"]}],"mendeley":{"formattedCitation":"(Breiman, 2001)","plainTextFormattedCitation":"(Breiman, 2001)","previouslyFormattedCitation":"(Breiman, 2001)"},"properties":{"noteIndex":0},"schema":"https://github.com/citation-style-language/schema/raw/master/csl-citation.json"}</w:instrText>
      </w:r>
      <w:r>
        <w:fldChar w:fldCharType="separate"/>
      </w:r>
      <w:r>
        <w:t>(Breiman, 2001)</w:t>
      </w:r>
      <w:r>
        <w:fldChar w:fldCharType="end"/>
      </w:r>
      <w:r>
        <w:t xml:space="preserve">, and XGBoost </w:t>
      </w:r>
      <w:r>
        <w:fldChar w:fldCharType="begin"/>
      </w:r>
      <w:r>
        <w:instrText>ADDIN CSL_CITATION {"citationItems":[{"id":"ITEM-1","itemData":{"DOI":"10.1145/2939672.2939785","abstract":"Tree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22nd ACM SIGKDD International Conference on Knowledge Discovery and Data Mining","id":"ITEM-1","issued":{"date-parts":[["2016"]]},"page":"785–794","title":"XGBoost: A Scalable Tree Boosting System","type":"article-journal"},"uris":["http://www.mendeley.com/documents/?uuid=0794e3e7-513e-45ca-8ebc-9acf1b477dca"]}],"mendeley":{"formattedCitation":"(Chen and Guestrin, 2016)","plainTextFormattedCitation":"(Chen and Guestrin, 2016)","previouslyFormattedCitation":"(Chen and Guestrin, 2016)"},"properties":{"noteIndex":0},"schema":"https://github.com/citation-style-language/schema/raw/master/csl-citation.json"}</w:instrText>
      </w:r>
      <w:r>
        <w:fldChar w:fldCharType="separate"/>
      </w:r>
      <w:r>
        <w:t>(Chen and Guestrin, 2016)</w:t>
      </w:r>
      <w:r>
        <w:fldChar w:fldCharType="end"/>
      </w:r>
      <w:r>
        <w:t xml:space="preserve">. The model created aims to predict the IRI of flexible pavements until its first intervention. </w:t>
      </w:r>
      <w:r w:rsidR="008C2372" w:rsidRPr="008C2372">
        <w:t xml:space="preserve">Therefore, only pavements without maintenance or rehabilitation were </w:t>
      </w:r>
      <w:r w:rsidR="008958CA">
        <w:t>considered</w:t>
      </w:r>
      <w:r w:rsidR="008C2372" w:rsidRPr="008C2372">
        <w:t>.</w:t>
      </w:r>
    </w:p>
    <w:p w14:paraId="7FBEB976" w14:textId="61CA3604" w:rsidR="006041A7" w:rsidRDefault="00420776">
      <w:pPr>
        <w:pStyle w:val="Els-body-text"/>
      </w:pPr>
      <w:r>
        <w:t xml:space="preserve">The workflow adopted is to study the problem, obtain data, prepare the data, apply the model, evaluate the results, improve the model, and conclusively put the model into production </w:t>
      </w:r>
      <w:r>
        <w:fldChar w:fldCharType="begin"/>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id":"ITEM-2","itemData":{"author":[{"dropping-particle":"","family":"O'Neil","given":"C.","non-dropping-particle":"","parse-names":false,"suffix":""},{"dropping-particle":"","family":"Schutt","given":"R.","non-dropping-particle":"","parse-names":false,"suffix":""}],"id":"ITEM-2","issued":{"date-parts":[["2013"]]},"publisher":"O'Reilly Media","title":"Doing Data Science: Straight Talk from the Frontline","type":"book"},"uris":["http://www.mendeley.com/documents/?uuid=2dea9d2a-829f-44ba-ab04-b144687cb95e"]},{"id":"ITEM-3","itemData":{"ISBN":"9788269211504","author":[{"dropping-particle":"","family":"Thakur","given":"A","non-dropping-particle":"","parse-names":false,"suffix":""}],"id":"ITEM-3","issued":{"date-parts":[["2020"]]},"number-of-pages":"300","title":"Approaching (Almost) Any Machine Learning Problem","type":"book"},"uris":["http://www.mendeley.com/documents/?uuid=105e2332-8062-4b3c-b032-44bcf3f21fce"]}],"mendeley":{"formattedCitation":"(Géron, 2017; O’Neil and Schutt, 2013; Thakur, 2020)","manualFormatting":"(O'Neil and Schutt, 2013; Géron, 2017; Thakur, 2020)","plainTextFormattedCitation":"(Géron, 2017; O’Neil and Schutt, 2013; Thakur, 2020)","previouslyFormattedCitation":"(O’Neil and Schutt, 2013; Géron, 2017; Thakur, 2020)"},"properties":{"noteIndex":0},"schema":"https://github.com/citation-style-language/schema/raw/master/csl-citation.json"}</w:instrText>
      </w:r>
      <w:r>
        <w:fldChar w:fldCharType="separate"/>
      </w:r>
      <w:r>
        <w:t>(O'Neil and Schutt, 2013; Géron, 2017; Thakur, 2020)</w:t>
      </w:r>
      <w:r>
        <w:fldChar w:fldCharType="end"/>
      </w:r>
      <w:r>
        <w:t xml:space="preserve">. The data used are from the Federal Highway Administration (FHWA) program called Long-Term Pavement Performance (LTPP)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xml:space="preserve">. </w:t>
      </w:r>
      <w:r w:rsidR="00BA67CD">
        <w:t>As a result</w:t>
      </w:r>
      <w:r>
        <w:t xml:space="preserve">, data from monitoring sections of the </w:t>
      </w:r>
      <w:r w:rsidR="00600287">
        <w:t>a</w:t>
      </w:r>
      <w:r>
        <w:t xml:space="preserve">sphalt </w:t>
      </w:r>
      <w:r w:rsidR="00600287">
        <w:t>c</w:t>
      </w:r>
      <w:r>
        <w:t xml:space="preserve">oncrete on </w:t>
      </w:r>
      <w:r w:rsidR="00600287">
        <w:t>g</w:t>
      </w:r>
      <w:r>
        <w:t xml:space="preserve">ranular </w:t>
      </w:r>
      <w:r w:rsidR="00600287">
        <w:t>b</w:t>
      </w:r>
      <w:r>
        <w:t xml:space="preserve">ase and </w:t>
      </w:r>
      <w:r w:rsidR="00600287">
        <w:t>a</w:t>
      </w:r>
      <w:r>
        <w:t xml:space="preserve">sphalt </w:t>
      </w:r>
      <w:r w:rsidR="00600287">
        <w:t>c</w:t>
      </w:r>
      <w:r>
        <w:t xml:space="preserve">oncrete on </w:t>
      </w:r>
      <w:r w:rsidR="00600287">
        <w:t>b</w:t>
      </w:r>
      <w:r>
        <w:t xml:space="preserve">ound </w:t>
      </w:r>
      <w:r w:rsidR="00600287">
        <w:t>b</w:t>
      </w:r>
      <w:r>
        <w:t>ase were analyzed. The data represents IRI, pavement structure, traffic, and climate conditions.</w:t>
      </w:r>
    </w:p>
    <w:p w14:paraId="52DDEE2F" w14:textId="0AB709A4" w:rsidR="006041A7" w:rsidDel="00501D97" w:rsidRDefault="00501D97">
      <w:pPr>
        <w:pStyle w:val="Els-body-text"/>
        <w:rPr>
          <w:del w:id="18" w:author="Tiago Barreto Tamagusko" w:date="2023-04-04T15:05:00Z"/>
        </w:rPr>
      </w:pPr>
      <w:ins w:id="19" w:author="Tiago Barreto Tamagusko" w:date="2023-04-04T15:05:00Z">
        <w:r>
          <w:t>Our work contributes to the understanding that supervised learning tree-based algorithms can effectively calculate the IRI. Additionally, we identified the most important features for training the models and the best-performing algorithms.</w:t>
        </w:r>
      </w:ins>
      <w:del w:id="20" w:author="Tiago Barreto Tamagusko" w:date="2023-04-04T15:05:00Z">
        <w:r w:rsidR="008C2372" w:rsidRPr="008C2372" w:rsidDel="00501D97">
          <w:delText xml:space="preserve">Among the contributions of our work, the evidence that supervised learning tree-based algorithms has </w:delText>
        </w:r>
        <w:r w:rsidR="008C2372" w:rsidDel="00501D97">
          <w:delText>good</w:delText>
        </w:r>
        <w:r w:rsidR="008C2372" w:rsidRPr="008C2372" w:rsidDel="00501D97">
          <w:delText xml:space="preserve"> results for calculating the IRI stands out. In addition, the most important features to train the models and the best algorithms were found.</w:delText>
        </w:r>
      </w:del>
    </w:p>
    <w:p w14:paraId="082AD317" w14:textId="77777777" w:rsidR="00501D97" w:rsidRPr="008F783D" w:rsidRDefault="00501D97">
      <w:pPr>
        <w:pStyle w:val="Els-body-text"/>
        <w:rPr>
          <w:ins w:id="21" w:author="Tiago Barreto Tamagusko" w:date="2023-04-04T15:05:00Z"/>
        </w:rPr>
      </w:pPr>
    </w:p>
    <w:p w14:paraId="270766E7" w14:textId="77777777" w:rsidR="006041A7" w:rsidRDefault="00420776">
      <w:pPr>
        <w:pStyle w:val="Els-body-text"/>
      </w:pPr>
      <w:r w:rsidRPr="008F783D">
        <w:t>Finally, this article is structured into five sections. Section two presents the background. Section three provides information about tools, models, data, and methods. Section four discusses the results, and section five summarizes the main findings.</w:t>
      </w:r>
    </w:p>
    <w:p w14:paraId="62037FFC" w14:textId="5A6F0E0B" w:rsidR="006041A7" w:rsidRDefault="00420776">
      <w:pPr>
        <w:pStyle w:val="Els-1storder-head"/>
      </w:pPr>
      <w:r>
        <w:t>Background</w:t>
      </w:r>
    </w:p>
    <w:p w14:paraId="3B51DF1B" w14:textId="402AA157" w:rsidR="006041A7" w:rsidRDefault="00420776">
      <w:pPr>
        <w:pStyle w:val="Els-body-text"/>
      </w:pPr>
      <w:r>
        <w:t>A pavement performance model predict</w:t>
      </w:r>
      <w:r w:rsidR="008C2372">
        <w:t>s a road network's quality</w:t>
      </w:r>
      <w:r>
        <w:t xml:space="preserve"> based on monitoring data. According to Meegoda et al. </w:t>
      </w:r>
      <w:r>
        <w:fldChar w:fldCharType="begin"/>
      </w:r>
      <w:r>
        <w:instrText>ADDIN CSL_CITATION {"citationItems":[{"id":"ITEM-1","itemData":{"DOI":"10.1061/(ASCE)TE.1943-5436.0000682","ISSN":"0733947X","abstract":"A reliable pavement performance prediction model is needed for road infrastructure asset management systems or pavement management systems. In this study, the data on roughness progression of asphalt pavements in the long-term pavement performance (LTPP) database was analyzed in order to develop such a model. The international roughness index (IRI) is a reasonable measure of the ride comfort perceived by occupants of passenger cars and hence used as the basis for the pavement performance prediction model developed in this research. A quantitative relationship between roughness progression and accumulative traffic load, structural number, annual precipitation, and freezing index was developed and validated. Five pavement performance levels were developed to express the extent of asphalt pavement deterioration. This is coupled with a reliability analysis based on theWeibull model to estimate the remaining service life of asphalt pavements. Effective treatments of pavements at the project level for each condition state level were also proposed, which can aid network level optimization of the overall condition and corresponding budget allocations.","author":[{"dropping-particle":"","family":"Meegoda","given":"Jay N.","non-dropping-particle":"","parse-names":false,"suffix":""},{"dropping-particle":"","family":"Gao","given":"Shengyan","non-dropping-particle":"","parse-names":false,"suffix":""}],"container-title":"Journal of Transportation Engineering","id":"ITEM-1","issue":"8","issued":{"date-parts":[["2014"]]},"page":"1-7","title":"Roughness progression model for asphalt pavements using long-term pavement performance data","type":"article-journal","volume":"140"},"suppress-author":1,"uris":["http://www.mendeley.com/documents/?uuid=4ec9e04f-74a3-4c24-86ab-06986974d91f"]}],"mendeley":{"formattedCitation":"(2014)","plainTextFormattedCitation":"(2014)","previouslyFormattedCitation":"(2014)"},"properties":{"noteIndex":0},"schema":"https://github.com/citation-style-language/schema/raw/master/csl-citation.json"}</w:instrText>
      </w:r>
      <w:r>
        <w:fldChar w:fldCharType="separate"/>
      </w:r>
      <w:r>
        <w:t>(2014)</w:t>
      </w:r>
      <w:r>
        <w:fldChar w:fldCharType="end"/>
      </w:r>
      <w:r>
        <w:t xml:space="preserve">, truck traffic volume, climatic data, and the pavement's structural condition are recommended variables for pavement performance prediction models. </w:t>
      </w:r>
      <w:r w:rsidR="008C2372">
        <w:t xml:space="preserve">As well, </w:t>
      </w:r>
      <w:r>
        <w:t xml:space="preserve">IRI is the main parameter used to define pavement smoothness </w:t>
      </w:r>
      <w:r w:rsidRPr="005C547B">
        <w:fldChar w:fldCharType="begin"/>
      </w:r>
      <w:r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Pr="005C547B">
        <w:fldChar w:fldCharType="separate"/>
      </w:r>
      <w:r w:rsidRPr="005C547B">
        <w:t>(Fwa, 2006)</w:t>
      </w:r>
      <w:r w:rsidRPr="005C547B">
        <w:fldChar w:fldCharType="end"/>
      </w:r>
      <w:r w:rsidRPr="005C547B">
        <w:t xml:space="preserve">. The roughness of a road is defined by the variation in the surface that induces vibration in vehicles </w:t>
      </w:r>
      <w:r w:rsidRPr="005C547B">
        <w:fldChar w:fldCharType="begin"/>
      </w:r>
      <w:r w:rsidRPr="005C547B">
        <w:instrText>ADDIN CSL_CITATION {"citationItems":[{"id":"ITEM-1","itemData":{"author":[{"dropping-particle":"","family":"Sayers","given":"Michael W","non-dropping-particle":"","parse-names":false,"suffix":""},{"dropping-particle":"","family":"Gillespie","given":"Thomas D","non-dropping-particle":"","parse-names":false,"suffix":""},{"dropping-particle":"","family":"Queiroz","given":"Cesar A.V.","non-dropping-particle":"","parse-names":false,"suffix":""}],"id":"ITEM-1","issued":{"date-parts":[["1986"]]},"title":"The International Road Roughness Experiment (IRRE): establishing correlation and a calibration standard for measurements","type":"report"},"uris":["http://www.mendeley.com/documents/?uuid=dfab18e0-1cf4-42b6-bfa1-01f4cf923d1c"]}],"mendeley":{"formattedCitation":"(Sayers et al., 1986)","plainTextFormattedCitation":"(Sayers et al., 1986)","previouslyFormattedCitation":"(Sayers et al., 1986)"},"properties":{"noteIndex":0},"schema":"https://github.com/citation-style-language/schema/raw/master/csl-citation.json"}</w:instrText>
      </w:r>
      <w:r w:rsidRPr="005C547B">
        <w:fldChar w:fldCharType="separate"/>
      </w:r>
      <w:r w:rsidRPr="005C547B">
        <w:t>(Sayers et al., 1986)</w:t>
      </w:r>
      <w:r w:rsidRPr="005C547B">
        <w:fldChar w:fldCharType="end"/>
      </w:r>
      <w:r w:rsidRPr="005C547B">
        <w:t xml:space="preserve">. Likewise, Gillespie (1992) states that the IRI "is a scale for roughness based on the response of a generic motor vehicle to the roughness of the road surface". Therefore, the IRI is an index representing the vertical </w:t>
      </w:r>
      <w:r w:rsidRPr="005C547B">
        <w:lastRenderedPageBreak/>
        <w:t xml:space="preserve">response of a hypothetical quarter-car traveling at 80 km/h and is calculated based on the vehicle's responses to variations in the pavement surface, generating an average longitudinal profile of the road </w:t>
      </w:r>
      <w:r w:rsidRPr="005C547B">
        <w:fldChar w:fldCharType="begin"/>
      </w:r>
      <w:r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Pr="005C547B">
        <w:fldChar w:fldCharType="separate"/>
      </w:r>
      <w:r w:rsidRPr="005C547B">
        <w:t>(Fwa, 2006)</w:t>
      </w:r>
      <w:r w:rsidRPr="005C547B">
        <w:fldChar w:fldCharType="end"/>
      </w:r>
      <w:r w:rsidRPr="005C547B">
        <w:t>.</w:t>
      </w:r>
    </w:p>
    <w:p w14:paraId="4EE8F29D" w14:textId="54953305" w:rsidR="006041A7" w:rsidRDefault="00420776">
      <w:pPr>
        <w:pStyle w:val="Els-body-text"/>
      </w:pPr>
      <w:r>
        <w:t xml:space="preserve">Since the end of the 1980s, </w:t>
      </w:r>
      <w:r w:rsidR="00727359" w:rsidRPr="00727359">
        <w:t>the LTPP program has aimed to provide information that supports the development of models to explain the performance of road pavements</w:t>
      </w:r>
      <w:r>
        <w:t xml:space="preserve"> </w:t>
      </w:r>
      <w:r>
        <w:fldChar w:fldCharType="begin"/>
      </w:r>
      <w:r>
        <w:instrText>ADDIN CSL_CITATION {"citationItems":[{"id":"ITEM-1","itemData":{"URL":"https://infopave.fhwa.dot.gov/","accessed":{"date-parts":[["2020","9","25"]]},"author":[{"dropping-particle":"","family":"FHWA","given":"","non-dropping-particle":"","parse-names":false,"suffix":""}],"id":"ITEM-1","issued":{"date-parts":[["2019"]]},"title":"Long-Term Pavement Performance Information Management System User Guide 2019","type":"webpage"},"uris":["http://www.mendeley.com/documents/?uuid=4a066bcf-5c51-4064-812c-85032142aac5"]}],"mendeley":{"formattedCitation":"(FHWA, 2019)","plainTextFormattedCitation":"(FHWA, 2019)","previouslyFormattedCitation":"(FHWA, 2019)"},"properties":{"noteIndex":0},"schema":"https://github.com/citation-style-language/schema/raw/master/csl-citation.json"}</w:instrText>
      </w:r>
      <w:r>
        <w:fldChar w:fldCharType="separate"/>
      </w:r>
      <w:r>
        <w:t>(FHWA, 2019)</w:t>
      </w:r>
      <w:r>
        <w:fldChar w:fldCharType="end"/>
      </w:r>
      <w:r>
        <w:t xml:space="preserve">. The LTPP program has an online viewing platform called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where data from 2581 monitoring sections are available.</w:t>
      </w:r>
      <w:r w:rsidR="008C2372">
        <w:t xml:space="preserve"> </w:t>
      </w:r>
      <w:r w:rsidR="008C2372" w:rsidRPr="008C2372">
        <w:t xml:space="preserve">This database </w:t>
      </w:r>
      <w:r w:rsidR="00BA67CD">
        <w:t>support</w:t>
      </w:r>
      <w:r w:rsidR="00FE1998">
        <w:t>s</w:t>
      </w:r>
      <w:r w:rsidR="008C2372" w:rsidRPr="008C2372">
        <w:t xml:space="preserve"> several studies and is the </w:t>
      </w:r>
      <w:r w:rsidR="00FE1998">
        <w:t>most importan</w:t>
      </w:r>
      <w:r w:rsidR="008C2372" w:rsidRPr="008C2372">
        <w:t xml:space="preserve">t database </w:t>
      </w:r>
      <w:r w:rsidR="00FE1998">
        <w:t xml:space="preserve">with </w:t>
      </w:r>
      <w:r w:rsidR="008C2372" w:rsidRPr="008C2372">
        <w:t>road pavement data.</w:t>
      </w:r>
    </w:p>
    <w:p w14:paraId="005DE82A" w14:textId="71D5B262" w:rsidR="00A0646E" w:rsidRDefault="00BA67CD">
      <w:pPr>
        <w:pStyle w:val="Els-body-text"/>
      </w:pPr>
      <w:r w:rsidRPr="00BA67CD">
        <w:t xml:space="preserve">This study uses supervised machine learning models to predict IRI based on features such as traffic, pavement structure, and </w:t>
      </w:r>
      <w:r>
        <w:t>climate</w:t>
      </w:r>
      <w:r w:rsidRPr="00BA67CD">
        <w:t xml:space="preserve"> data.</w:t>
      </w:r>
      <w:r>
        <w:t xml:space="preserve"> In supervised learning problems, </w:t>
      </w:r>
      <w:r w:rsidR="00625A2E">
        <w:t>multiple targets are associated with the dataset's existing data</w:t>
      </w:r>
      <w:r>
        <w:t xml:space="preserve">, so the model learns by example </w:t>
      </w:r>
      <w:r>
        <w:fldChar w:fldCharType="begin"/>
      </w:r>
      <w:r>
        <w:instrText>ADDIN CSL_CITATION {"citationItems":[{"id":"ITEM-1","itemData":{"ISBN":"9788269211504","author":[{"dropping-particle":"","family":"Thakur","given":"A","non-dropping-particle":"","parse-names":false,"suffix":""}],"id":"ITEM-1","issued":{"date-parts":[["2020"]]},"number-of-pages":"300","title":"Approaching (Almost) Any Machine Learning Problem","type":"book"},"uris":["http://www.mendeley.com/documents/?uuid=105e2332-8062-4b3c-b032-44bcf3f21fce"]}],"mendeley":{"formattedCitation":"(Thakur, 2020)","plainTextFormattedCitation":"(Thakur, 2020)","previouslyFormattedCitation":"(Thakur, 2020)"},"properties":{"noteIndex":0},"schema":"https://github.com/citation-style-language/schema/raw/master/csl-citation.json"}</w:instrText>
      </w:r>
      <w:r>
        <w:fldChar w:fldCharType="separate"/>
      </w:r>
      <w:r>
        <w:t>(Thakur, 2020)</w:t>
      </w:r>
      <w:r>
        <w:fldChar w:fldCharType="end"/>
      </w:r>
      <w:r>
        <w:t>.</w:t>
      </w:r>
      <w:del w:id="22" w:author="Tiago Barreto Tamagusko" w:date="2023-04-04T17:16:00Z">
        <w:r w:rsidDel="00E81901">
          <w:delText xml:space="preserve"> </w:delText>
        </w:r>
      </w:del>
    </w:p>
    <w:p w14:paraId="431434F0" w14:textId="793FA43D" w:rsidR="00185053" w:rsidRDefault="00A0646E" w:rsidP="00185053">
      <w:pPr>
        <w:pStyle w:val="Els-body-text"/>
      </w:pPr>
      <w:r>
        <w:t xml:space="preserve">The tree-based models are built on supervised learning, i.e., it is a mathematical structure that, given a target value Y, a prediction is made given an input X. Thus, to use these models, it is necessary to have a dataset with training values (features) and target values (labels) </w:t>
      </w:r>
      <w:r>
        <w:fldChar w:fldCharType="begin" w:fldLock="1"/>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Flow","type":"book"},"uris":["http://www.mendeley.com/documents/?uuid=5264786b-2260-4d84-9ae4-04c65c12c6d7"]}],"mendeley":{"formattedCitation":"(Géron, 2017)","plainTextFormattedCitation":"(Géron, 2017)","previouslyFormattedCitation":"(Géron, 2017)"},"properties":{"noteIndex":0},"schema":"https://github.com/citation-style-language/schema/raw/master/csl-citation.json"}</w:instrText>
      </w:r>
      <w:r>
        <w:fldChar w:fldCharType="separate"/>
      </w:r>
      <w:r w:rsidRPr="00C629A8">
        <w:rPr>
          <w:noProof/>
        </w:rPr>
        <w:t>(Géron, 2017)</w:t>
      </w:r>
      <w:r>
        <w:fldChar w:fldCharType="end"/>
      </w:r>
      <w:r>
        <w:t xml:space="preserve">. </w:t>
      </w:r>
      <w:r w:rsidR="00BA67CD" w:rsidRPr="00BA67CD">
        <w:t xml:space="preserve">In a tree-based model, the aim is to </w:t>
      </w:r>
      <w:r w:rsidR="0086164B">
        <w:t>get</w:t>
      </w:r>
      <w:r w:rsidR="00BA67CD" w:rsidRPr="00BA67CD">
        <w:t xml:space="preserve"> a classifier to simulate the structure of a tree.</w:t>
      </w:r>
      <w:r w:rsidR="00BA67CD">
        <w:t xml:space="preserve"> </w:t>
      </w:r>
      <w:r>
        <w:t xml:space="preserve">The nodes correspond to the </w:t>
      </w:r>
      <w:r w:rsidR="008C2372">
        <w:t>features</w:t>
      </w:r>
      <w:r w:rsidR="00600287">
        <w:t>,</w:t>
      </w:r>
      <w:r>
        <w:t xml:space="preserve"> and the leaves to the classifications or predictions </w:t>
      </w:r>
      <w:r>
        <w:fldChar w:fldCharType="begin" w:fldLock="1"/>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rsidRPr="0044231D">
        <w:rPr>
          <w:noProof/>
        </w:rPr>
        <w:t>(Quinlan, 1986)</w:t>
      </w:r>
      <w:r>
        <w:fldChar w:fldCharType="end"/>
      </w:r>
      <w:r>
        <w:t xml:space="preserve">. </w:t>
      </w:r>
      <w:r w:rsidR="005E4516">
        <w:fldChar w:fldCharType="begin"/>
      </w:r>
      <w:r w:rsidR="005E4516">
        <w:instrText xml:space="preserve"> REF _Ref119427503 \h </w:instrText>
      </w:r>
      <w:r w:rsidR="005E4516">
        <w:fldChar w:fldCharType="separate"/>
      </w:r>
      <w:r w:rsidR="00792D66">
        <w:t xml:space="preserve">Figure </w:t>
      </w:r>
      <w:r w:rsidR="00792D66">
        <w:rPr>
          <w:noProof/>
        </w:rPr>
        <w:t>1</w:t>
      </w:r>
      <w:r w:rsidR="005E4516">
        <w:fldChar w:fldCharType="end"/>
      </w:r>
      <w:r>
        <w:t xml:space="preserve"> shows a generic example of the Decision Tree structure.</w:t>
      </w:r>
      <w:r w:rsidR="00185053" w:rsidRPr="00185053">
        <w:t xml:space="preserve"> </w:t>
      </w:r>
      <w:r w:rsidR="00185053">
        <w:t xml:space="preserve">Lastly, decision trees are popular because they provide good results and are easy to implement and interpret </w:t>
      </w:r>
      <w:r w:rsidR="00185053">
        <w:fldChar w:fldCharType="begin"/>
      </w:r>
      <w:r w:rsidR="00185053">
        <w:instrText>ADDIN CSL_CITATION {"citationItems":[{"id":"ITEM-1","itemData":{"DOI":"10.1002/bimj.201900195","ISSN":"15214036","PMID":"32449821","abstract":"Tree-based models are a popular tool for predicting a response given a set of explanatory variables when the regression function is characterized by a certain degree of complexity. Sometimes, they are also used to identify important variables and for variable selection. We show that if the generating model contains chains of direct and indirect effects, then the typical variable importance measures suggest selecting as important mainly the background variables, which have a strong indirect effect, disregarding the variables that directly influence the response. This is attributable mainly to the variable choice in the first steps of the algorithm selecting the splitting variable and to the greedy nature of such search. This pitfall could be relevant when using tree-based algorithms for understanding the underlying generating process, for population segmentation and for causal inference.","author":[{"dropping-particle":"","family":"Gottard","given":"Anna","non-dropping-particle":"","parse-names":false,"suffix":""},{"dropping-particle":"","family":"Vannucci","given":"Giulia","non-dropping-particle":"","parse-names":false,"suffix":""},{"dropping-particle":"","family":"Marchetti","given":"Giovanni Maria","non-dropping-particle":"","parse-names":false,"suffix":""}],"container-title":"Biometrical Journal","id":"ITEM-1","issue":"6","issued":{"date-parts":[["2020"]]},"page":"1564-1573","title":"A note on the interpretation of tree-based regression models","type":"article-journal","volume":"62"},"uris":["http://www.mendeley.com/documents/?uuid=63f6055f-0cf3-43bb-bb43-567874ae6013"]},{"id":"ITEM-2","itemData":{"DOI":"10.1038/s42256-019-0138-9","abstract":"Tree-based machine learning models such as random forests, decision trees, and gradient boosted trees are the most popular non-linear predictive models used in practice today, yet comparatively little attention has been paid to explaining their predictions. Here we significantly improve the interpretability of tree-based models through three main contributions: 1) The first polynomial time algorithm to compute optimal explanations based on game theory. 2) A new type of explanation that directly measures local feature interaction effects. 3) A new set of tools for understanding global model structure based on combining many local explanations of each prediction. We apply these tools to three medical machine learning problems and show how combining many high-quality local explanations allows us to represent global structure while retaining local faithfulness to the original model. These tools enable us to i) identify high magnitude but low frequency non-linear mortality risk factors in the general US population, ii) highlight distinct population sub-groups with shared risk characteristics, iii) identify non-linear interaction effects among risk factors for chronic kidney disease, and iv) monitor a machine learning model deployed in a hospital by identifying which features are degrading the model's performance over time. Given the popularity of tree-based machine learning models, these improvements to their interpretability have implications across a broad set of domains.","author":[{"dropping-particle":"","family":"Lundberg","given":"Scott M.","non-dropping-particle":"","parse-names":false,"suffix":""},{"dropping-particle":"","family":"Erion","given":"Gabriel","non-dropping-particle":"","parse-names":false,"suffix":""},{"dropping-particle":"","family":"Chen","given":"Hugh","non-dropping-particle":"","parse-names":false,"suffix":""},{"dropping-particle":"","family":"DeGrave","given":"Alex","non-dropping-particle":"","parse-names":false,"suffix":""},{"dropping-particle":"","family":"Prutkin","given":"Jordan M.","non-dropping-particle":"","parse-names":false,"suffix":""},{"dropping-particle":"","family":"Nair","given":"Bala","non-dropping-particle":"","parse-names":false,"suffix":""},{"dropping-particle":"","family":"Katz","given":"Ronit","non-dropping-particle":"","parse-names":false,"suffix":""},{"dropping-particle":"","family":"Himmelfarb","given":"Jonathan","non-dropping-particle":"","parse-names":false,"suffix":""},{"dropping-particle":"","family":"Bansal","given":"Nisha","non-dropping-particle":"","parse-names":false,"suffix":""},{"dropping-particle":"","family":"Lee","given":"Su-In","non-dropping-particle":"","parse-names":false,"suffix":""}],"container-title":"Nature Machine Intelligence","id":"ITEM-2","issue":"1","issued":{"date-parts":[["2020","1"]]},"page":"56-67","publisher":"Springer Science and Business Media LLC","title":"From local explanations to global understanding with explainable AI for trees","type":"article-journal","volume":"2"},"uris":["http://www.mendeley.com/documents/?uuid=9a514778-3158-3cc4-82ae-26c4887a3771"]}],"mendeley":{"formattedCitation":"(Gottard et al., 2020; Lundberg et al., 2020)","plainTextFormattedCitation":"(Gottard et al., 2020; Lundberg et al., 2020)","previouslyFormattedCitation":"(Gottard et al., 2020; Lundberg et al., 2020)"},"properties":{"noteIndex":0},"schema":"https://github.com/citation-style-language/schema/raw/master/csl-citation.json"}</w:instrText>
      </w:r>
      <w:r w:rsidR="00185053">
        <w:fldChar w:fldCharType="separate"/>
      </w:r>
      <w:r w:rsidR="00185053">
        <w:t>(Gottard et al., 2020; Lundberg et al., 2020)</w:t>
      </w:r>
      <w:r w:rsidR="00185053">
        <w:fldChar w:fldCharType="end"/>
      </w:r>
      <w:r w:rsidR="00185053">
        <w:t>.</w:t>
      </w:r>
    </w:p>
    <w:p w14:paraId="02AE4856" w14:textId="637E2017" w:rsidR="00A0646E" w:rsidDel="00414D4A" w:rsidRDefault="00A0646E" w:rsidP="00A0646E">
      <w:pPr>
        <w:pStyle w:val="Els-body-text"/>
        <w:rPr>
          <w:del w:id="23" w:author="Tiago Barreto Tamagusko" w:date="2023-04-04T19:24:00Z"/>
        </w:rPr>
      </w:pPr>
    </w:p>
    <w:p w14:paraId="253E5AB7" w14:textId="77777777" w:rsidR="00A0646E" w:rsidRDefault="00A0646E" w:rsidP="00A0646E">
      <w:pPr>
        <w:pStyle w:val="Els-body-text"/>
      </w:pPr>
    </w:p>
    <w:p w14:paraId="7319BCD8" w14:textId="5B30D1A4" w:rsidR="00A0646E" w:rsidRPr="00AB620D" w:rsidRDefault="00A0646E" w:rsidP="00A0646E">
      <w:pPr>
        <w:jc w:val="center"/>
      </w:pPr>
      <w:r>
        <w:rPr>
          <w:noProof/>
        </w:rPr>
        <w:drawing>
          <wp:inline distT="0" distB="0" distL="0" distR="0" wp14:anchorId="5540E314" wp14:editId="374EAAB8">
            <wp:extent cx="5940000" cy="2692800"/>
            <wp:effectExtent l="0" t="0" r="381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000" cy="2692800"/>
                    </a:xfrm>
                    <a:prstGeom prst="rect">
                      <a:avLst/>
                    </a:prstGeom>
                  </pic:spPr>
                </pic:pic>
              </a:graphicData>
            </a:graphic>
          </wp:inline>
        </w:drawing>
      </w:r>
    </w:p>
    <w:p w14:paraId="7A6CF8F5" w14:textId="08D08893" w:rsidR="00A0646E" w:rsidRDefault="00A0646E" w:rsidP="00185053">
      <w:pPr>
        <w:pStyle w:val="Els-caption"/>
        <w:jc w:val="center"/>
      </w:pPr>
      <w:bookmarkStart w:id="24" w:name="_Ref119427503"/>
      <w:r>
        <w:t xml:space="preserve">Figure </w:t>
      </w:r>
      <w:r>
        <w:fldChar w:fldCharType="begin"/>
      </w:r>
      <w:r>
        <w:instrText xml:space="preserve"> SEQ Figure \* ARABIC </w:instrText>
      </w:r>
      <w:r>
        <w:fldChar w:fldCharType="separate"/>
      </w:r>
      <w:r w:rsidR="00792D66">
        <w:rPr>
          <w:noProof/>
        </w:rPr>
        <w:t>1</w:t>
      </w:r>
      <w:r>
        <w:fldChar w:fldCharType="end"/>
      </w:r>
      <w:bookmarkEnd w:id="24"/>
      <w:r>
        <w:t>. Generic tree example</w:t>
      </w:r>
    </w:p>
    <w:p w14:paraId="5AE4C8AB" w14:textId="77777777" w:rsidR="006041A7" w:rsidRDefault="00420776">
      <w:pPr>
        <w:pStyle w:val="Els-1storder-head"/>
        <w:numPr>
          <w:ilvl w:val="0"/>
          <w:numId w:val="12"/>
        </w:numPr>
      </w:pPr>
      <w:r>
        <w:t>Materials and Methods</w:t>
      </w:r>
    </w:p>
    <w:p w14:paraId="15F321D0" w14:textId="0852E64B" w:rsidR="006041A7" w:rsidRDefault="00420776">
      <w:pPr>
        <w:pStyle w:val="Els-body-text"/>
      </w:pPr>
      <w:r>
        <w:t xml:space="preserve">The algorithms </w:t>
      </w:r>
      <w:r w:rsidR="008C2372">
        <w:t>applied</w:t>
      </w:r>
      <w:r>
        <w:t xml:space="preserve"> were Decision Tree </w:t>
      </w:r>
      <w:r>
        <w:fldChar w:fldCharType="begin"/>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t>(Quinlan, 1986)</w:t>
      </w:r>
      <w:r>
        <w:fldChar w:fldCharType="end"/>
      </w:r>
      <w:r>
        <w:t xml:space="preserve">, Random Forest </w:t>
      </w:r>
      <w:r>
        <w:fldChar w:fldCharType="begin"/>
      </w:r>
      <w:r>
        <w:instrText>ADDIN CSL_CITATION {"citationItems":[{"id":"ITEM-1","itemData":{"DOI":"http://dx.doi.org/10.1023/A:1010933404324","ISBN":"9783110941975","abstract":"Random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regression.","author":[{"dropping-particle":"","family":"Breiman","given":"Leo","non-dropping-particle":"","parse-names":false,"suffix":""}],"id":"ITEM-1","issued":{"date-parts":[["2001"]]},"page":"28","title":"Random forests","type":"article-journal"},"uris":["http://www.mendeley.com/documents/?uuid=2014a2f3-ca7c-4e43-802a-b8cab9ee57a4"]}],"mendeley":{"formattedCitation":"(Breiman, 2001)","plainTextFormattedCitation":"(Breiman, 2001)","previouslyFormattedCitation":"(Breiman, 2001)"},"properties":{"noteIndex":0},"schema":"https://github.com/citation-style-language/schema/raw/master/csl-citation.json"}</w:instrText>
      </w:r>
      <w:r>
        <w:fldChar w:fldCharType="separate"/>
      </w:r>
      <w:r>
        <w:t>(Breiman, 2001)</w:t>
      </w:r>
      <w:r>
        <w:fldChar w:fldCharType="end"/>
      </w:r>
      <w:r>
        <w:t xml:space="preserve">, and XGBoost </w:t>
      </w:r>
      <w:r>
        <w:fldChar w:fldCharType="begin"/>
      </w:r>
      <w:r>
        <w:instrText>ADDIN CSL_CITATION {"citationItems":[{"id":"ITEM-1","itemData":{"DOI":"10.1145/2939672.2939785","abstract":"Tree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22nd ACM SIGKDD International Conference on Knowledge Discovery and Data Mining","id":"ITEM-1","issued":{"date-parts":[["2016"]]},"page":"785–794","title":"XGBoost: A Scalable Tree Boosting System","type":"article-journal"},"uris":["http://www.mendeley.com/documents/?uuid=0794e3e7-513e-45ca-8ebc-9acf1b477dca"]}],"mendeley":{"formattedCitation":"(Chen and Guestrin, 2016)","plainTextFormattedCitation":"(Chen and Guestrin, 2016)","previouslyFormattedCitation":"(Chen and Guestrin, 2016)"},"properties":{"noteIndex":0},"schema":"https://github.com/citation-style-language/schema/raw/master/csl-citation.json"}</w:instrText>
      </w:r>
      <w:r>
        <w:fldChar w:fldCharType="separate"/>
      </w:r>
      <w:r>
        <w:t>(Chen and Guestrin, 2016)</w:t>
      </w:r>
      <w:r>
        <w:fldChar w:fldCharType="end"/>
      </w:r>
      <w:r>
        <w:t xml:space="preserve">. </w:t>
      </w:r>
      <w:r w:rsidR="008C2372" w:rsidRPr="008C2372">
        <w:t xml:space="preserve">The workflow adopted to train the models followed the steps covered by Thakur </w:t>
      </w:r>
      <w:r>
        <w:fldChar w:fldCharType="begin"/>
      </w:r>
      <w:r>
        <w:instrText>ADDIN CSL_CITATION {"citationItems":[{"id":"ITEM-1","itemData":{"ISBN":"9788269211504","author":[{"dropping-particle":"","family":"Thakur","given":"A","non-dropping-particle":"","parse-names":false,"suffix":""}],"id":"ITEM-1","issued":{"date-parts":[["2020"]]},"number-of-pages":"300","title":"Approaching (Almost) Any Machine Learning Problem","type":"book"},"uris":["http://www.mendeley.com/documents/?uuid=105e2332-8062-4b3c-b032-44bcf3f21fce"]}],"mendeley":{"formattedCitation":"(Thakur, 2020)","plainTextFormattedCitation":"(Thakur, 2020)","previouslyFormattedCitation":"(Thakur, 2020)"},"properties":{"noteIndex":0},"schema":"https://github.com/citation-style-language/schema/raw/master/csl-citation.json"}</w:instrText>
      </w:r>
      <w:r>
        <w:fldChar w:fldCharType="separate"/>
      </w:r>
      <w:r w:rsidR="006A4472">
        <w:t>(</w:t>
      </w:r>
      <w:r>
        <w:t>2020)</w:t>
      </w:r>
      <w:r>
        <w:fldChar w:fldCharType="end"/>
      </w:r>
      <w:r>
        <w:t xml:space="preserve">, </w:t>
      </w:r>
      <w:proofErr w:type="spellStart"/>
      <w:r>
        <w:t>Géron</w:t>
      </w:r>
      <w:proofErr w:type="spellEnd"/>
      <w:r>
        <w:t xml:space="preserve"> </w:t>
      </w:r>
      <w:r>
        <w:fldChar w:fldCharType="begin"/>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Flow","type":"book"},"uris":["http://www.mendeley.com/documents/?uuid=5264786b-2260-4d84-9ae4-04c65c12c6d7"]}],"mendeley":{"formattedCitation":"(Géron, 2017)","plainTextFormattedCitation":"(Géron, 2017)","previouslyFormattedCitation":"(Géron, 2017)"},"properties":{"noteIndex":0},"schema":"https://github.com/citation-style-language/schema/raw/master/csl-citation.json"}</w:instrText>
      </w:r>
      <w:r>
        <w:fldChar w:fldCharType="separate"/>
      </w:r>
      <w:r w:rsidR="006A4472">
        <w:t>(</w:t>
      </w:r>
      <w:r>
        <w:t>2017)</w:t>
      </w:r>
      <w:r>
        <w:fldChar w:fldCharType="end"/>
      </w:r>
      <w:r>
        <w:t xml:space="preserve">, and O'Neil &amp; Schutt </w:t>
      </w:r>
      <w:r>
        <w:fldChar w:fldCharType="begin"/>
      </w:r>
      <w:r>
        <w:instrText>ADDIN CSL_CITATION {"citationItems":[{"id":"ITEM-1","itemData":{"author":[{"dropping-particle":"","family":"O'Neil","given":"C.","non-dropping-particle":"","parse-names":false,"suffix":""},{"dropping-particle":"","family":"Schutt","given":"R.","non-dropping-particle":"","parse-names":false,"suffix":""}],"id":"ITEM-1","issued":{"date-parts":[["2013"]]},"publisher":"O'Reilly Media","title":"Doing Data Science: Straight Talk from the Frontline","type":"book"},"uris":["http://www.mendeley.com/documents/?uuid=2dea9d2a-829f-44ba-ab04-b144687cb95e"]}],"mendeley":{"formattedCitation":"(O’Neil and Schutt, 2013)","manualFormatting":"(O'Neil and Schutt, 2013)","plainTextFormattedCitation":"(O’Neil and Schutt, 2013)","previouslyFormattedCitation":"(O’Neil and Schutt, 2013)"},"properties":{"noteIndex":0},"schema":"https://github.com/citation-style-language/schema/raw/master/csl-citation.json"}</w:instrText>
      </w:r>
      <w:r>
        <w:fldChar w:fldCharType="separate"/>
      </w:r>
      <w:r>
        <w:t>(2013)</w:t>
      </w:r>
      <w:r>
        <w:fldChar w:fldCharType="end"/>
      </w:r>
      <w:r>
        <w:t xml:space="preserve">. Initially, it is necessary to understand the problem, from which the data was collected and then pre-processed, transformed, and prepared for the model. </w:t>
      </w:r>
      <w:r w:rsidR="008C2372" w:rsidRPr="008C2372">
        <w:t>At that time, the data was split into training and testing datasets.</w:t>
      </w:r>
      <w:r w:rsidR="008C2372">
        <w:t xml:space="preserve"> </w:t>
      </w:r>
      <w:r>
        <w:t xml:space="preserve">The training dataset is </w:t>
      </w:r>
      <w:r w:rsidR="008C2372">
        <w:t>utilized</w:t>
      </w:r>
      <w:r>
        <w:t xml:space="preserve"> to train the model. </w:t>
      </w:r>
      <w:r w:rsidR="00BA67CD" w:rsidRPr="00BA67CD">
        <w:t>Then, an independent test dataset is used to evaluate the performance</w:t>
      </w:r>
      <w:r>
        <w:t xml:space="preserve">. Depending on the metrics adopted, the model may advance to production, or it may be necessary to improve the algorithm. The workflow is shown in </w:t>
      </w:r>
      <w:r>
        <w:fldChar w:fldCharType="begin"/>
      </w:r>
      <w:r>
        <w:instrText xml:space="preserve"> REF _Ref119357842 \h </w:instrText>
      </w:r>
      <w:r>
        <w:fldChar w:fldCharType="separate"/>
      </w:r>
      <w:r w:rsidR="00792D66">
        <w:t xml:space="preserve">Figure </w:t>
      </w:r>
      <w:r w:rsidR="00792D66">
        <w:rPr>
          <w:noProof/>
        </w:rPr>
        <w:t>2</w:t>
      </w:r>
      <w:r>
        <w:fldChar w:fldCharType="end"/>
      </w:r>
      <w:r>
        <w:t>.</w:t>
      </w:r>
    </w:p>
    <w:p w14:paraId="59CA013D" w14:textId="77777777" w:rsidR="006041A7" w:rsidRDefault="006041A7">
      <w:pPr>
        <w:pStyle w:val="BodyText"/>
        <w:keepNext/>
        <w:jc w:val="center"/>
        <w:rPr>
          <w:sz w:val="12"/>
        </w:rPr>
      </w:pPr>
    </w:p>
    <w:p w14:paraId="359E7500" w14:textId="186CB1C2" w:rsidR="006041A7" w:rsidRDefault="004F06AC">
      <w:pPr>
        <w:keepNext/>
        <w:spacing w:line="360" w:lineRule="auto"/>
        <w:jc w:val="center"/>
      </w:pPr>
      <w:r>
        <w:rPr>
          <w:noProof/>
        </w:rPr>
        <w:drawing>
          <wp:inline distT="0" distB="0" distL="0" distR="0" wp14:anchorId="1CEC1F3E" wp14:editId="0B44F752">
            <wp:extent cx="5940000" cy="2273684"/>
            <wp:effectExtent l="0" t="0" r="381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000" cy="2273684"/>
                    </a:xfrm>
                    <a:prstGeom prst="rect">
                      <a:avLst/>
                    </a:prstGeom>
                  </pic:spPr>
                </pic:pic>
              </a:graphicData>
            </a:graphic>
          </wp:inline>
        </w:drawing>
      </w:r>
    </w:p>
    <w:p w14:paraId="1AFB53CC" w14:textId="7411BF87" w:rsidR="006041A7" w:rsidRDefault="00420776">
      <w:pPr>
        <w:pStyle w:val="Els-caption"/>
        <w:jc w:val="center"/>
      </w:pPr>
      <w:bookmarkStart w:id="25" w:name="_Ref119357842"/>
      <w:r>
        <w:t xml:space="preserve">Figure </w:t>
      </w:r>
      <w:r>
        <w:fldChar w:fldCharType="begin"/>
      </w:r>
      <w:r>
        <w:instrText xml:space="preserve"> SEQ Figure \* ARABIC </w:instrText>
      </w:r>
      <w:r>
        <w:fldChar w:fldCharType="separate"/>
      </w:r>
      <w:r w:rsidR="00792D66">
        <w:rPr>
          <w:noProof/>
        </w:rPr>
        <w:t>2</w:t>
      </w:r>
      <w:r>
        <w:fldChar w:fldCharType="end"/>
      </w:r>
      <w:bookmarkEnd w:id="25"/>
      <w:r>
        <w:t>. Typical machine learning workflow</w:t>
      </w:r>
    </w:p>
    <w:p w14:paraId="36CA87EF" w14:textId="77777777" w:rsidR="006041A7" w:rsidRDefault="00420776">
      <w:pPr>
        <w:pStyle w:val="Els-2ndorder-head"/>
        <w:numPr>
          <w:ilvl w:val="1"/>
          <w:numId w:val="13"/>
        </w:numPr>
      </w:pPr>
      <w:bookmarkStart w:id="26" w:name="_Ref119427054"/>
      <w:r>
        <w:t>Experiment environment</w:t>
      </w:r>
      <w:bookmarkEnd w:id="26"/>
    </w:p>
    <w:p w14:paraId="793D86BC" w14:textId="252FF6DF" w:rsidR="006041A7" w:rsidRDefault="00420776" w:rsidP="003E4023">
      <w:pPr>
        <w:pStyle w:val="Els-body-text"/>
      </w:pPr>
      <w:r>
        <w:t xml:space="preserve">The repository with all data, models, and instructions is available at: </w:t>
      </w:r>
      <w:hyperlink r:id="rId14">
        <w:r>
          <w:rPr>
            <w:rStyle w:val="Hyperlink"/>
            <w:sz w:val="20"/>
          </w:rPr>
          <w:t>github.com/</w:t>
        </w:r>
        <w:proofErr w:type="spellStart"/>
        <w:r>
          <w:rPr>
            <w:rStyle w:val="Hyperlink"/>
            <w:sz w:val="20"/>
          </w:rPr>
          <w:t>tamagusko</w:t>
        </w:r>
        <w:proofErr w:type="spellEnd"/>
        <w:r>
          <w:rPr>
            <w:rStyle w:val="Hyperlink"/>
            <w:sz w:val="20"/>
          </w:rPr>
          <w:t>/predict-</w:t>
        </w:r>
        <w:proofErr w:type="spellStart"/>
        <w:r>
          <w:rPr>
            <w:rStyle w:val="Hyperlink"/>
            <w:sz w:val="20"/>
          </w:rPr>
          <w:t>iri</w:t>
        </w:r>
        <w:proofErr w:type="spellEnd"/>
        <w:r>
          <w:rPr>
            <w:rStyle w:val="Hyperlink"/>
            <w:sz w:val="20"/>
          </w:rPr>
          <w:t>-trees</w:t>
        </w:r>
      </w:hyperlink>
      <w:r w:rsidR="003E4023">
        <w:rPr>
          <w:rStyle w:val="Hyperlink"/>
          <w:sz w:val="20"/>
        </w:rPr>
        <w:t>.</w:t>
      </w:r>
    </w:p>
    <w:p w14:paraId="4866E48A" w14:textId="2DCB0C83" w:rsidR="006041A7" w:rsidRDefault="00420776" w:rsidP="003E4023">
      <w:pPr>
        <w:pStyle w:val="Els-body-text"/>
        <w:ind w:firstLine="0"/>
      </w:pPr>
      <w:r>
        <w:t xml:space="preserve">The Python version </w:t>
      </w:r>
      <w:r w:rsidRPr="004F06AC">
        <w:t>used was 3.9.15</w:t>
      </w:r>
      <w:r>
        <w:t xml:space="preserve">. </w:t>
      </w:r>
      <w:r w:rsidR="003E4023">
        <w:t>T</w:t>
      </w:r>
      <w:r>
        <w:t xml:space="preserve">he computer used to </w:t>
      </w:r>
      <w:r w:rsidR="00C20EE0">
        <w:t>develop</w:t>
      </w:r>
      <w:r>
        <w:t xml:space="preserve"> models ha</w:t>
      </w:r>
      <w:r w:rsidR="00625A2E">
        <w:t>ve</w:t>
      </w:r>
      <w:r>
        <w:t xml:space="preserve"> the following specifications:</w:t>
      </w:r>
    </w:p>
    <w:p w14:paraId="2E5A60EB" w14:textId="77777777" w:rsidR="006041A7" w:rsidRDefault="00420776">
      <w:pPr>
        <w:pStyle w:val="Els-bulletlist"/>
        <w:numPr>
          <w:ilvl w:val="0"/>
          <w:numId w:val="2"/>
        </w:numPr>
        <w:spacing w:before="240"/>
        <w:ind w:left="245" w:hanging="245"/>
      </w:pPr>
      <w:r>
        <w:t>CPU: AMD Ryzen 9 5950X</w:t>
      </w:r>
    </w:p>
    <w:p w14:paraId="5C44E898" w14:textId="104A994F" w:rsidR="006041A7" w:rsidRDefault="00420776">
      <w:pPr>
        <w:pStyle w:val="Els-bulletlist"/>
        <w:numPr>
          <w:ilvl w:val="0"/>
          <w:numId w:val="2"/>
        </w:numPr>
      </w:pPr>
      <w:r>
        <w:t xml:space="preserve">Memory: </w:t>
      </w:r>
      <w:del w:id="27" w:author="Tiago Barreto Tamagusko" w:date="2023-04-04T14:56:00Z">
        <w:r w:rsidDel="00501D97">
          <w:delText>32 </w:delText>
        </w:r>
      </w:del>
      <w:ins w:id="28" w:author="Tiago Barreto Tamagusko" w:date="2023-04-04T14:56:00Z">
        <w:r w:rsidR="00501D97">
          <w:t>64 </w:t>
        </w:r>
      </w:ins>
      <w:r>
        <w:t>GB DDR4 3000 MHz RAM</w:t>
      </w:r>
    </w:p>
    <w:p w14:paraId="76401D9F" w14:textId="77777777" w:rsidR="00D62835" w:rsidRDefault="00420776" w:rsidP="00D62835">
      <w:pPr>
        <w:pStyle w:val="Els-bulletlist"/>
        <w:numPr>
          <w:ilvl w:val="0"/>
          <w:numId w:val="2"/>
        </w:numPr>
      </w:pPr>
      <w:r>
        <w:t>GPU: NVIDIA GeForce RTX 3090 24 GB</w:t>
      </w:r>
    </w:p>
    <w:p w14:paraId="29B33CD9" w14:textId="29247242" w:rsidR="006041A7" w:rsidRDefault="00420776" w:rsidP="00D62835">
      <w:pPr>
        <w:pStyle w:val="Els-bulletlist"/>
        <w:numPr>
          <w:ilvl w:val="0"/>
          <w:numId w:val="2"/>
        </w:numPr>
      </w:pPr>
      <w:r w:rsidRPr="004F06AC">
        <w:t xml:space="preserve">Operating System: Arch Linux, Kernel </w:t>
      </w:r>
      <w:r w:rsidR="004F06AC" w:rsidRPr="004F06AC">
        <w:t>6.0.8-arch1-1</w:t>
      </w:r>
    </w:p>
    <w:p w14:paraId="0D16DDC2" w14:textId="77777777" w:rsidR="006041A7" w:rsidRDefault="00420776">
      <w:pPr>
        <w:pStyle w:val="Els-2ndorder-head"/>
        <w:numPr>
          <w:ilvl w:val="1"/>
          <w:numId w:val="15"/>
        </w:numPr>
      </w:pPr>
      <w:r>
        <w:t>Data</w:t>
      </w:r>
    </w:p>
    <w:p w14:paraId="5D9B4DEE" w14:textId="77777777" w:rsidR="00074328" w:rsidRPr="00D62835" w:rsidRDefault="00420776" w:rsidP="00074328">
      <w:pPr>
        <w:pStyle w:val="Els-body-text"/>
        <w:rPr>
          <w:b/>
        </w:rPr>
      </w:pPr>
      <w:r>
        <w:t xml:space="preserve">The data to train the ML model were collected from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xml:space="preserve">. </w:t>
      </w:r>
      <w:r w:rsidR="00FE1998">
        <w:rPr>
          <w:rStyle w:val="rynqvb"/>
          <w:lang w:val="en"/>
        </w:rPr>
        <w:t xml:space="preserve">Monitoring sections classified as </w:t>
      </w:r>
      <w:r w:rsidR="008C2372">
        <w:t>a</w:t>
      </w:r>
      <w:r>
        <w:t xml:space="preserve">sphalt </w:t>
      </w:r>
      <w:r w:rsidR="008C2372">
        <w:t>c</w:t>
      </w:r>
      <w:r>
        <w:t xml:space="preserve">oncrete on </w:t>
      </w:r>
      <w:r w:rsidR="008C2372">
        <w:t>g</w:t>
      </w:r>
      <w:r>
        <w:t xml:space="preserve">ranular </w:t>
      </w:r>
      <w:r w:rsidR="008C2372">
        <w:t>b</w:t>
      </w:r>
      <w:r>
        <w:t xml:space="preserve">ase and </w:t>
      </w:r>
      <w:r w:rsidR="008C2372">
        <w:t>a</w:t>
      </w:r>
      <w:r>
        <w:t xml:space="preserve">sphalt </w:t>
      </w:r>
      <w:r w:rsidR="008C2372">
        <w:t>c</w:t>
      </w:r>
      <w:r>
        <w:t xml:space="preserve">oncrete on </w:t>
      </w:r>
      <w:r w:rsidR="008C2372">
        <w:t>b</w:t>
      </w:r>
      <w:r>
        <w:t xml:space="preserve">ound </w:t>
      </w:r>
      <w:r w:rsidR="008C2372">
        <w:t>b</w:t>
      </w:r>
      <w:r>
        <w:t>ase</w:t>
      </w:r>
      <w:r w:rsidR="00FE1998">
        <w:t xml:space="preserve"> </w:t>
      </w:r>
      <w:r w:rsidR="00FE1998">
        <w:rPr>
          <w:rStyle w:val="rynqvb"/>
          <w:lang w:val="en"/>
        </w:rPr>
        <w:t>were selected</w:t>
      </w:r>
      <w:r>
        <w:t xml:space="preserve">. The training features used data representing the pavement structure (Structural Number), performance (IRI), traffic (Annual Average Daily Truck Traffic), and climate indicators (Total Annual Precipitation and Annual </w:t>
      </w:r>
      <w:r w:rsidR="003E4023">
        <w:t xml:space="preserve">Average </w:t>
      </w:r>
      <w:r>
        <w:t xml:space="preserve">Temperature). Only sections without maintenance and rehabilitation were </w:t>
      </w:r>
      <w:r w:rsidR="00074328">
        <w:t>selected</w:t>
      </w:r>
      <w:r>
        <w:t xml:space="preserve">. This choice was due to the complexity that different pavement interventions could add to the model. </w:t>
      </w:r>
      <w:r w:rsidR="00401FCA">
        <w:t>After the filters, 55 sections distributed across the US, Canada, and Puerto Rico became available (</w:t>
      </w:r>
      <w:r w:rsidR="00401FCA">
        <w:fldChar w:fldCharType="begin"/>
      </w:r>
      <w:r w:rsidR="00401FCA">
        <w:instrText xml:space="preserve"> REF _Ref119420865 \h </w:instrText>
      </w:r>
      <w:r w:rsidR="00401FCA">
        <w:fldChar w:fldCharType="separate"/>
      </w:r>
      <w:r w:rsidR="00792D66">
        <w:t xml:space="preserve">Figure </w:t>
      </w:r>
      <w:r w:rsidR="00792D66">
        <w:rPr>
          <w:noProof/>
        </w:rPr>
        <w:t>3</w:t>
      </w:r>
      <w:r w:rsidR="00401FCA">
        <w:fldChar w:fldCharType="end"/>
      </w:r>
      <w:r w:rsidR="00401FCA">
        <w:t>).</w:t>
      </w:r>
      <w:r w:rsidR="005C547B">
        <w:t xml:space="preserve"> </w:t>
      </w:r>
      <w:r w:rsidR="005C547B" w:rsidRPr="005C547B">
        <w:t>The distribution of monitoring sections is not uniform in the American territory</w:t>
      </w:r>
      <w:r w:rsidR="00600287">
        <w:t>. M</w:t>
      </w:r>
      <w:r w:rsidR="005C547B" w:rsidRPr="005C547B">
        <w:t>ost of them are located near the coast and on the east coast. This can generate biases in the models developed</w:t>
      </w:r>
      <w:r w:rsidR="00600287">
        <w:t>. H</w:t>
      </w:r>
      <w:r w:rsidR="005C547B" w:rsidRPr="005C547B">
        <w:t xml:space="preserve">owever, the LTPP database is the </w:t>
      </w:r>
      <w:r w:rsidR="00FE1998">
        <w:t>most significan</w:t>
      </w:r>
      <w:r w:rsidR="005C547B" w:rsidRPr="005C547B">
        <w:t>t existing and has been the source of several studies. In the future</w:t>
      </w:r>
      <w:r w:rsidR="00600287">
        <w:t>,</w:t>
      </w:r>
      <w:r w:rsidR="005C547B" w:rsidRPr="005C547B">
        <w:t xml:space="preserve"> our team plans to use </w:t>
      </w:r>
      <w:r w:rsidR="00600287" w:rsidRPr="00600287">
        <w:t xml:space="preserve">data augmentation </w:t>
      </w:r>
      <w:r w:rsidR="00600287">
        <w:t xml:space="preserve">and </w:t>
      </w:r>
      <w:r w:rsidR="005C547B" w:rsidRPr="005C547B">
        <w:t>synthetic data to overcome this challenge.</w:t>
      </w:r>
      <w:r w:rsidR="00074328">
        <w:t xml:space="preserve"> </w:t>
      </w:r>
      <w:r w:rsidR="00074328">
        <w:fldChar w:fldCharType="begin"/>
      </w:r>
      <w:r w:rsidR="00074328">
        <w:instrText xml:space="preserve"> REF _Ref119360163 \h </w:instrText>
      </w:r>
      <w:r w:rsidR="00074328">
        <w:fldChar w:fldCharType="separate"/>
      </w:r>
      <w:r w:rsidR="00074328">
        <w:t xml:space="preserve">Table </w:t>
      </w:r>
      <w:r w:rsidR="00074328">
        <w:rPr>
          <w:noProof/>
        </w:rPr>
        <w:t>1</w:t>
      </w:r>
      <w:r w:rsidR="00074328">
        <w:fldChar w:fldCharType="end"/>
      </w:r>
      <w:r w:rsidR="00074328">
        <w:t xml:space="preserve"> describes the features selected to develop the machine learning models.</w:t>
      </w:r>
    </w:p>
    <w:p w14:paraId="4BDD2306" w14:textId="30739802" w:rsidR="00401FCA" w:rsidRDefault="00401FCA" w:rsidP="00D62835">
      <w:pPr>
        <w:pStyle w:val="Els-body-text"/>
      </w:pPr>
    </w:p>
    <w:p w14:paraId="2C968EF2" w14:textId="77777777" w:rsidR="00401FCA" w:rsidRDefault="00401FCA" w:rsidP="00401FCA">
      <w:pPr>
        <w:jc w:val="center"/>
      </w:pPr>
      <w:r w:rsidRPr="004F670B">
        <w:rPr>
          <w:noProof/>
        </w:rPr>
        <w:lastRenderedPageBreak/>
        <w:drawing>
          <wp:inline distT="0" distB="0" distL="0" distR="0" wp14:anchorId="5E3E889B" wp14:editId="6C6A5777">
            <wp:extent cx="5940000" cy="2300908"/>
            <wp:effectExtent l="0" t="0" r="3810" b="4445"/>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0000" cy="2300908"/>
                    </a:xfrm>
                    <a:prstGeom prst="rect">
                      <a:avLst/>
                    </a:prstGeom>
                  </pic:spPr>
                </pic:pic>
              </a:graphicData>
            </a:graphic>
          </wp:inline>
        </w:drawing>
      </w:r>
    </w:p>
    <w:p w14:paraId="3CC6C4AB" w14:textId="2A098F0F" w:rsidR="00074328" w:rsidRDefault="00401FCA" w:rsidP="00074328">
      <w:pPr>
        <w:pStyle w:val="Els-caption"/>
        <w:jc w:val="center"/>
      </w:pPr>
      <w:bookmarkStart w:id="29" w:name="_Ref119420865"/>
      <w:r>
        <w:t xml:space="preserve">Figure </w:t>
      </w:r>
      <w:r>
        <w:fldChar w:fldCharType="begin"/>
      </w:r>
      <w:r>
        <w:instrText xml:space="preserve"> SEQ Figure \* ARABIC </w:instrText>
      </w:r>
      <w:r>
        <w:fldChar w:fldCharType="separate"/>
      </w:r>
      <w:r w:rsidR="00792D66">
        <w:rPr>
          <w:noProof/>
        </w:rPr>
        <w:t>3</w:t>
      </w:r>
      <w:r>
        <w:fldChar w:fldCharType="end"/>
      </w:r>
      <w:bookmarkEnd w:id="29"/>
      <w:r>
        <w:t xml:space="preserve">. </w:t>
      </w:r>
      <w:r w:rsidRPr="00401FCA">
        <w:t xml:space="preserve">Sections of the LTPP program used in </w:t>
      </w:r>
      <w:r w:rsidR="00A71D7C">
        <w:t>this</w:t>
      </w:r>
      <w:r w:rsidRPr="00401FCA">
        <w:t xml:space="preserve"> study</w:t>
      </w:r>
      <w:bookmarkStart w:id="30" w:name="_Ref119360163"/>
    </w:p>
    <w:p w14:paraId="5B15515F" w14:textId="20D59521" w:rsidR="006041A7" w:rsidRDefault="00420776">
      <w:pPr>
        <w:pStyle w:val="Els-caption"/>
        <w:spacing w:after="80"/>
        <w:ind w:firstLine="720"/>
      </w:pPr>
      <w:r>
        <w:t xml:space="preserve">Table </w:t>
      </w:r>
      <w:r>
        <w:fldChar w:fldCharType="begin"/>
      </w:r>
      <w:r>
        <w:instrText xml:space="preserve"> SEQ Table \* ARABIC </w:instrText>
      </w:r>
      <w:r>
        <w:fldChar w:fldCharType="separate"/>
      </w:r>
      <w:r w:rsidR="00792D66">
        <w:rPr>
          <w:noProof/>
        </w:rPr>
        <w:t>1</w:t>
      </w:r>
      <w:r>
        <w:fldChar w:fldCharType="end"/>
      </w:r>
      <w:bookmarkEnd w:id="30"/>
      <w:r>
        <w:t>. Descriptive statistics of features used to train the model</w:t>
      </w:r>
    </w:p>
    <w:tbl>
      <w:tblPr>
        <w:tblW w:w="7976" w:type="dxa"/>
        <w:jc w:val="center"/>
        <w:tblLayout w:type="fixed"/>
        <w:tblLook w:val="01E0" w:firstRow="1" w:lastRow="1" w:firstColumn="1" w:lastColumn="1" w:noHBand="0" w:noVBand="0"/>
      </w:tblPr>
      <w:tblGrid>
        <w:gridCol w:w="1666"/>
        <w:gridCol w:w="1050"/>
        <w:gridCol w:w="1052"/>
        <w:gridCol w:w="1052"/>
        <w:gridCol w:w="1052"/>
        <w:gridCol w:w="1052"/>
        <w:gridCol w:w="1052"/>
      </w:tblGrid>
      <w:tr w:rsidR="006041A7" w14:paraId="6E4C07F0" w14:textId="77777777" w:rsidTr="004F06AC">
        <w:trPr>
          <w:jc w:val="center"/>
        </w:trPr>
        <w:tc>
          <w:tcPr>
            <w:tcW w:w="1666" w:type="dxa"/>
            <w:tcBorders>
              <w:top w:val="single" w:sz="4" w:space="0" w:color="000000"/>
              <w:bottom w:val="single" w:sz="4" w:space="0" w:color="000000"/>
            </w:tcBorders>
          </w:tcPr>
          <w:p w14:paraId="5BDF8047" w14:textId="77777777" w:rsidR="006041A7" w:rsidRDefault="00420776">
            <w:pPr>
              <w:pStyle w:val="Els-table-text"/>
              <w:widowControl w:val="0"/>
            </w:pPr>
            <w:r>
              <w:t>Feature</w:t>
            </w:r>
          </w:p>
        </w:tc>
        <w:tc>
          <w:tcPr>
            <w:tcW w:w="1050" w:type="dxa"/>
            <w:tcBorders>
              <w:top w:val="single" w:sz="4" w:space="0" w:color="000000"/>
              <w:bottom w:val="single" w:sz="4" w:space="0" w:color="000000"/>
            </w:tcBorders>
          </w:tcPr>
          <w:p w14:paraId="28490AAC" w14:textId="77777777" w:rsidR="006041A7" w:rsidRDefault="00420776">
            <w:pPr>
              <w:pStyle w:val="Els-table-text"/>
              <w:widowControl w:val="0"/>
              <w:jc w:val="right"/>
            </w:pPr>
            <w:r>
              <w:t>Mean</w:t>
            </w:r>
          </w:p>
        </w:tc>
        <w:tc>
          <w:tcPr>
            <w:tcW w:w="1052" w:type="dxa"/>
            <w:tcBorders>
              <w:top w:val="single" w:sz="4" w:space="0" w:color="000000"/>
              <w:bottom w:val="single" w:sz="4" w:space="0" w:color="000000"/>
            </w:tcBorders>
          </w:tcPr>
          <w:p w14:paraId="152B2B06" w14:textId="77777777" w:rsidR="006041A7" w:rsidRDefault="00420776">
            <w:pPr>
              <w:pStyle w:val="Els-table-text"/>
              <w:widowControl w:val="0"/>
              <w:jc w:val="right"/>
            </w:pPr>
            <w:r>
              <w:t>Min</w:t>
            </w:r>
          </w:p>
        </w:tc>
        <w:tc>
          <w:tcPr>
            <w:tcW w:w="1052" w:type="dxa"/>
            <w:tcBorders>
              <w:top w:val="single" w:sz="4" w:space="0" w:color="000000"/>
              <w:bottom w:val="single" w:sz="4" w:space="0" w:color="000000"/>
            </w:tcBorders>
          </w:tcPr>
          <w:p w14:paraId="341E440C" w14:textId="77777777" w:rsidR="006041A7" w:rsidRDefault="00420776">
            <w:pPr>
              <w:pStyle w:val="Els-table-text"/>
              <w:widowControl w:val="0"/>
              <w:jc w:val="right"/>
            </w:pPr>
            <w:r>
              <w:t>25%</w:t>
            </w:r>
          </w:p>
        </w:tc>
        <w:tc>
          <w:tcPr>
            <w:tcW w:w="1052" w:type="dxa"/>
            <w:tcBorders>
              <w:top w:val="single" w:sz="4" w:space="0" w:color="000000"/>
              <w:bottom w:val="single" w:sz="4" w:space="0" w:color="000000"/>
            </w:tcBorders>
          </w:tcPr>
          <w:p w14:paraId="0825430D" w14:textId="77777777" w:rsidR="006041A7" w:rsidRDefault="00420776">
            <w:pPr>
              <w:pStyle w:val="Els-table-text"/>
              <w:widowControl w:val="0"/>
              <w:jc w:val="right"/>
            </w:pPr>
            <w:r>
              <w:t>50%</w:t>
            </w:r>
          </w:p>
        </w:tc>
        <w:tc>
          <w:tcPr>
            <w:tcW w:w="1052" w:type="dxa"/>
            <w:tcBorders>
              <w:top w:val="single" w:sz="4" w:space="0" w:color="000000"/>
              <w:bottom w:val="single" w:sz="4" w:space="0" w:color="000000"/>
            </w:tcBorders>
          </w:tcPr>
          <w:p w14:paraId="1889F02A" w14:textId="77777777" w:rsidR="006041A7" w:rsidRDefault="00420776">
            <w:pPr>
              <w:pStyle w:val="Els-table-text"/>
              <w:widowControl w:val="0"/>
              <w:jc w:val="right"/>
            </w:pPr>
            <w:r>
              <w:t>75%</w:t>
            </w:r>
          </w:p>
        </w:tc>
        <w:tc>
          <w:tcPr>
            <w:tcW w:w="1052" w:type="dxa"/>
            <w:tcBorders>
              <w:top w:val="single" w:sz="4" w:space="0" w:color="000000"/>
              <w:bottom w:val="single" w:sz="4" w:space="0" w:color="000000"/>
            </w:tcBorders>
          </w:tcPr>
          <w:p w14:paraId="7ECF35B3" w14:textId="77777777" w:rsidR="006041A7" w:rsidRDefault="00420776">
            <w:pPr>
              <w:pStyle w:val="Els-table-text"/>
              <w:widowControl w:val="0"/>
              <w:jc w:val="right"/>
            </w:pPr>
            <w:r>
              <w:t>Max</w:t>
            </w:r>
          </w:p>
        </w:tc>
      </w:tr>
      <w:tr w:rsidR="006041A7" w14:paraId="1D7FBEAC" w14:textId="77777777" w:rsidTr="004F06AC">
        <w:trPr>
          <w:jc w:val="center"/>
        </w:trPr>
        <w:tc>
          <w:tcPr>
            <w:tcW w:w="1666" w:type="dxa"/>
            <w:tcBorders>
              <w:top w:val="single" w:sz="4" w:space="0" w:color="000000"/>
            </w:tcBorders>
          </w:tcPr>
          <w:p w14:paraId="75D98263" w14:textId="77777777" w:rsidR="006041A7" w:rsidRDefault="00420776">
            <w:pPr>
              <w:pStyle w:val="Els-table-text"/>
              <w:widowControl w:val="0"/>
            </w:pPr>
            <w:r>
              <w:t>Year</w:t>
            </w:r>
          </w:p>
        </w:tc>
        <w:tc>
          <w:tcPr>
            <w:tcW w:w="1050" w:type="dxa"/>
            <w:tcBorders>
              <w:top w:val="single" w:sz="4" w:space="0" w:color="000000"/>
            </w:tcBorders>
          </w:tcPr>
          <w:p w14:paraId="346C0813" w14:textId="77777777" w:rsidR="006041A7" w:rsidRDefault="00420776">
            <w:pPr>
              <w:pStyle w:val="Els-table-text"/>
              <w:widowControl w:val="0"/>
              <w:jc w:val="right"/>
            </w:pPr>
            <w:r>
              <w:t>1996</w:t>
            </w:r>
          </w:p>
        </w:tc>
        <w:tc>
          <w:tcPr>
            <w:tcW w:w="1052" w:type="dxa"/>
            <w:tcBorders>
              <w:top w:val="single" w:sz="4" w:space="0" w:color="000000"/>
            </w:tcBorders>
          </w:tcPr>
          <w:p w14:paraId="2F7EA156" w14:textId="77777777" w:rsidR="006041A7" w:rsidRDefault="00420776">
            <w:pPr>
              <w:pStyle w:val="Els-table-text"/>
              <w:widowControl w:val="0"/>
              <w:jc w:val="right"/>
            </w:pPr>
            <w:r>
              <w:t>1989</w:t>
            </w:r>
          </w:p>
        </w:tc>
        <w:tc>
          <w:tcPr>
            <w:tcW w:w="1052" w:type="dxa"/>
            <w:tcBorders>
              <w:top w:val="single" w:sz="4" w:space="0" w:color="000000"/>
            </w:tcBorders>
          </w:tcPr>
          <w:p w14:paraId="28003151" w14:textId="77777777" w:rsidR="006041A7" w:rsidRDefault="00420776">
            <w:pPr>
              <w:pStyle w:val="Els-table-text"/>
              <w:widowControl w:val="0"/>
              <w:jc w:val="right"/>
            </w:pPr>
            <w:r>
              <w:t>1992</w:t>
            </w:r>
          </w:p>
        </w:tc>
        <w:tc>
          <w:tcPr>
            <w:tcW w:w="1052" w:type="dxa"/>
            <w:tcBorders>
              <w:top w:val="single" w:sz="4" w:space="0" w:color="000000"/>
            </w:tcBorders>
          </w:tcPr>
          <w:p w14:paraId="2A70B86F" w14:textId="77777777" w:rsidR="006041A7" w:rsidRDefault="00420776">
            <w:pPr>
              <w:pStyle w:val="Els-table-text"/>
              <w:widowControl w:val="0"/>
              <w:jc w:val="right"/>
            </w:pPr>
            <w:r>
              <w:t>1995</w:t>
            </w:r>
          </w:p>
        </w:tc>
        <w:tc>
          <w:tcPr>
            <w:tcW w:w="1052" w:type="dxa"/>
            <w:tcBorders>
              <w:top w:val="single" w:sz="4" w:space="0" w:color="000000"/>
            </w:tcBorders>
          </w:tcPr>
          <w:p w14:paraId="41604328" w14:textId="77777777" w:rsidR="006041A7" w:rsidRDefault="00420776">
            <w:pPr>
              <w:pStyle w:val="Els-table-text"/>
              <w:widowControl w:val="0"/>
              <w:jc w:val="right"/>
            </w:pPr>
            <w:r>
              <w:t>1999</w:t>
            </w:r>
          </w:p>
        </w:tc>
        <w:tc>
          <w:tcPr>
            <w:tcW w:w="1052" w:type="dxa"/>
            <w:tcBorders>
              <w:top w:val="single" w:sz="4" w:space="0" w:color="000000"/>
            </w:tcBorders>
          </w:tcPr>
          <w:p w14:paraId="24FD1E4A" w14:textId="77777777" w:rsidR="006041A7" w:rsidRDefault="00420776">
            <w:pPr>
              <w:pStyle w:val="Els-table-text"/>
              <w:widowControl w:val="0"/>
              <w:jc w:val="right"/>
            </w:pPr>
            <w:r>
              <w:t>2017</w:t>
            </w:r>
          </w:p>
        </w:tc>
      </w:tr>
      <w:tr w:rsidR="006041A7" w14:paraId="60129909" w14:textId="77777777" w:rsidTr="004F06AC">
        <w:trPr>
          <w:jc w:val="center"/>
        </w:trPr>
        <w:tc>
          <w:tcPr>
            <w:tcW w:w="1666" w:type="dxa"/>
          </w:tcPr>
          <w:p w14:paraId="48C29264" w14:textId="77777777" w:rsidR="006041A7" w:rsidRDefault="00420776">
            <w:pPr>
              <w:pStyle w:val="Els-table-text"/>
              <w:widowControl w:val="0"/>
            </w:pPr>
            <w:r>
              <w:t>IRI (m/km)</w:t>
            </w:r>
          </w:p>
        </w:tc>
        <w:tc>
          <w:tcPr>
            <w:tcW w:w="1050" w:type="dxa"/>
          </w:tcPr>
          <w:p w14:paraId="6B76F239" w14:textId="77777777" w:rsidR="006041A7" w:rsidRDefault="00420776">
            <w:pPr>
              <w:pStyle w:val="Els-table-text"/>
              <w:widowControl w:val="0"/>
              <w:jc w:val="right"/>
            </w:pPr>
            <w:r>
              <w:t>1.34</w:t>
            </w:r>
          </w:p>
        </w:tc>
        <w:tc>
          <w:tcPr>
            <w:tcW w:w="1052" w:type="dxa"/>
          </w:tcPr>
          <w:p w14:paraId="4D376420" w14:textId="77777777" w:rsidR="006041A7" w:rsidRDefault="00420776">
            <w:pPr>
              <w:pStyle w:val="Els-table-text"/>
              <w:widowControl w:val="0"/>
              <w:jc w:val="right"/>
            </w:pPr>
            <w:r>
              <w:t>0.61</w:t>
            </w:r>
          </w:p>
        </w:tc>
        <w:tc>
          <w:tcPr>
            <w:tcW w:w="1052" w:type="dxa"/>
          </w:tcPr>
          <w:p w14:paraId="6108FD5C" w14:textId="77777777" w:rsidR="006041A7" w:rsidRDefault="00420776">
            <w:pPr>
              <w:pStyle w:val="Els-table-text"/>
              <w:widowControl w:val="0"/>
              <w:jc w:val="right"/>
            </w:pPr>
            <w:r>
              <w:t>0.92</w:t>
            </w:r>
          </w:p>
        </w:tc>
        <w:tc>
          <w:tcPr>
            <w:tcW w:w="1052" w:type="dxa"/>
          </w:tcPr>
          <w:p w14:paraId="30EC952E" w14:textId="77777777" w:rsidR="006041A7" w:rsidRDefault="00420776">
            <w:pPr>
              <w:pStyle w:val="Els-table-text"/>
              <w:widowControl w:val="0"/>
              <w:jc w:val="right"/>
            </w:pPr>
            <w:r>
              <w:t>1.20</w:t>
            </w:r>
          </w:p>
        </w:tc>
        <w:tc>
          <w:tcPr>
            <w:tcW w:w="1052" w:type="dxa"/>
          </w:tcPr>
          <w:p w14:paraId="7F23C89E" w14:textId="77777777" w:rsidR="006041A7" w:rsidRDefault="00420776">
            <w:pPr>
              <w:pStyle w:val="Els-table-text"/>
              <w:widowControl w:val="0"/>
              <w:jc w:val="right"/>
            </w:pPr>
            <w:r>
              <w:t>1.60</w:t>
            </w:r>
          </w:p>
        </w:tc>
        <w:tc>
          <w:tcPr>
            <w:tcW w:w="1052" w:type="dxa"/>
          </w:tcPr>
          <w:p w14:paraId="1AD45D79" w14:textId="77777777" w:rsidR="006041A7" w:rsidRDefault="00420776">
            <w:pPr>
              <w:pStyle w:val="Els-table-text"/>
              <w:widowControl w:val="0"/>
              <w:jc w:val="right"/>
            </w:pPr>
            <w:r>
              <w:t>4.10</w:t>
            </w:r>
          </w:p>
        </w:tc>
      </w:tr>
      <w:tr w:rsidR="006041A7" w14:paraId="3AE74EA9" w14:textId="77777777" w:rsidTr="004F06AC">
        <w:trPr>
          <w:jc w:val="center"/>
        </w:trPr>
        <w:tc>
          <w:tcPr>
            <w:tcW w:w="1666" w:type="dxa"/>
          </w:tcPr>
          <w:p w14:paraId="4485E34F" w14:textId="77777777" w:rsidR="006041A7" w:rsidRDefault="00420776">
            <w:pPr>
              <w:pStyle w:val="Els-table-text"/>
              <w:widowControl w:val="0"/>
            </w:pPr>
            <w:r>
              <w:t>SN</w:t>
            </w:r>
          </w:p>
        </w:tc>
        <w:tc>
          <w:tcPr>
            <w:tcW w:w="1050" w:type="dxa"/>
          </w:tcPr>
          <w:p w14:paraId="5F6E1CE6" w14:textId="77777777" w:rsidR="006041A7" w:rsidRDefault="00420776">
            <w:pPr>
              <w:pStyle w:val="Els-table-text"/>
              <w:widowControl w:val="0"/>
              <w:jc w:val="right"/>
            </w:pPr>
            <w:r>
              <w:t>4.16</w:t>
            </w:r>
          </w:p>
        </w:tc>
        <w:tc>
          <w:tcPr>
            <w:tcW w:w="1052" w:type="dxa"/>
          </w:tcPr>
          <w:p w14:paraId="1E577D2C" w14:textId="77777777" w:rsidR="006041A7" w:rsidRDefault="00420776">
            <w:pPr>
              <w:pStyle w:val="Els-table-text"/>
              <w:widowControl w:val="0"/>
              <w:jc w:val="right"/>
            </w:pPr>
            <w:r>
              <w:t>1.10</w:t>
            </w:r>
          </w:p>
        </w:tc>
        <w:tc>
          <w:tcPr>
            <w:tcW w:w="1052" w:type="dxa"/>
          </w:tcPr>
          <w:p w14:paraId="1D69BDC1" w14:textId="77777777" w:rsidR="006041A7" w:rsidRDefault="00420776">
            <w:pPr>
              <w:pStyle w:val="Els-table-text"/>
              <w:widowControl w:val="0"/>
              <w:jc w:val="right"/>
            </w:pPr>
            <w:r>
              <w:t>2.80</w:t>
            </w:r>
          </w:p>
        </w:tc>
        <w:tc>
          <w:tcPr>
            <w:tcW w:w="1052" w:type="dxa"/>
          </w:tcPr>
          <w:p w14:paraId="7CA15480" w14:textId="77777777" w:rsidR="006041A7" w:rsidRDefault="00420776">
            <w:pPr>
              <w:pStyle w:val="Els-table-text"/>
              <w:widowControl w:val="0"/>
              <w:jc w:val="right"/>
            </w:pPr>
            <w:r>
              <w:t>4.20</w:t>
            </w:r>
          </w:p>
        </w:tc>
        <w:tc>
          <w:tcPr>
            <w:tcW w:w="1052" w:type="dxa"/>
          </w:tcPr>
          <w:p w14:paraId="5433A5F7" w14:textId="77777777" w:rsidR="006041A7" w:rsidRDefault="00420776">
            <w:pPr>
              <w:pStyle w:val="Els-table-text"/>
              <w:widowControl w:val="0"/>
              <w:jc w:val="right"/>
            </w:pPr>
            <w:r>
              <w:t>5.30</w:t>
            </w:r>
          </w:p>
        </w:tc>
        <w:tc>
          <w:tcPr>
            <w:tcW w:w="1052" w:type="dxa"/>
          </w:tcPr>
          <w:p w14:paraId="5C72CB1F" w14:textId="77777777" w:rsidR="006041A7" w:rsidRDefault="00420776">
            <w:pPr>
              <w:pStyle w:val="Els-table-text"/>
              <w:widowControl w:val="0"/>
              <w:jc w:val="right"/>
            </w:pPr>
            <w:r>
              <w:t>8.00</w:t>
            </w:r>
          </w:p>
        </w:tc>
      </w:tr>
      <w:tr w:rsidR="006041A7" w14:paraId="5B1B2418" w14:textId="77777777" w:rsidTr="004F06AC">
        <w:trPr>
          <w:jc w:val="center"/>
        </w:trPr>
        <w:tc>
          <w:tcPr>
            <w:tcW w:w="1666" w:type="dxa"/>
          </w:tcPr>
          <w:p w14:paraId="56C18089" w14:textId="77777777" w:rsidR="006041A7" w:rsidRDefault="00420776">
            <w:pPr>
              <w:pStyle w:val="Els-table-text"/>
              <w:widowControl w:val="0"/>
            </w:pPr>
            <w:r>
              <w:t>AADTT</w:t>
            </w:r>
          </w:p>
        </w:tc>
        <w:tc>
          <w:tcPr>
            <w:tcW w:w="1050" w:type="dxa"/>
          </w:tcPr>
          <w:p w14:paraId="586CEB20" w14:textId="77777777" w:rsidR="006041A7" w:rsidRDefault="00420776">
            <w:pPr>
              <w:pStyle w:val="Els-table-text"/>
              <w:widowControl w:val="0"/>
              <w:jc w:val="right"/>
            </w:pPr>
            <w:r>
              <w:t>452</w:t>
            </w:r>
          </w:p>
        </w:tc>
        <w:tc>
          <w:tcPr>
            <w:tcW w:w="1052" w:type="dxa"/>
          </w:tcPr>
          <w:p w14:paraId="6584FEEB" w14:textId="77777777" w:rsidR="006041A7" w:rsidRDefault="00420776">
            <w:pPr>
              <w:pStyle w:val="Els-table-text"/>
              <w:widowControl w:val="0"/>
              <w:jc w:val="right"/>
            </w:pPr>
            <w:r>
              <w:t>4</w:t>
            </w:r>
          </w:p>
        </w:tc>
        <w:tc>
          <w:tcPr>
            <w:tcW w:w="1052" w:type="dxa"/>
          </w:tcPr>
          <w:p w14:paraId="3A346479" w14:textId="77777777" w:rsidR="006041A7" w:rsidRDefault="00420776">
            <w:pPr>
              <w:pStyle w:val="Els-table-text"/>
              <w:widowControl w:val="0"/>
              <w:jc w:val="right"/>
            </w:pPr>
            <w:r>
              <w:t>142</w:t>
            </w:r>
          </w:p>
        </w:tc>
        <w:tc>
          <w:tcPr>
            <w:tcW w:w="1052" w:type="dxa"/>
          </w:tcPr>
          <w:p w14:paraId="06FF4D67" w14:textId="77777777" w:rsidR="006041A7" w:rsidRDefault="00420776">
            <w:pPr>
              <w:pStyle w:val="Els-table-text"/>
              <w:widowControl w:val="0"/>
              <w:jc w:val="right"/>
            </w:pPr>
            <w:r>
              <w:t>262</w:t>
            </w:r>
          </w:p>
        </w:tc>
        <w:tc>
          <w:tcPr>
            <w:tcW w:w="1052" w:type="dxa"/>
          </w:tcPr>
          <w:p w14:paraId="0B491AEC" w14:textId="77777777" w:rsidR="006041A7" w:rsidRDefault="00420776">
            <w:pPr>
              <w:pStyle w:val="Els-table-text"/>
              <w:widowControl w:val="0"/>
              <w:jc w:val="right"/>
            </w:pPr>
            <w:r>
              <w:t>526</w:t>
            </w:r>
          </w:p>
        </w:tc>
        <w:tc>
          <w:tcPr>
            <w:tcW w:w="1052" w:type="dxa"/>
          </w:tcPr>
          <w:p w14:paraId="0E9A938C" w14:textId="77777777" w:rsidR="006041A7" w:rsidRDefault="00420776">
            <w:pPr>
              <w:pStyle w:val="Els-table-text"/>
              <w:widowControl w:val="0"/>
              <w:jc w:val="right"/>
            </w:pPr>
            <w:r>
              <w:t>3126</w:t>
            </w:r>
          </w:p>
        </w:tc>
      </w:tr>
      <w:tr w:rsidR="006041A7" w14:paraId="287695AF" w14:textId="77777777" w:rsidTr="004F06AC">
        <w:trPr>
          <w:jc w:val="center"/>
        </w:trPr>
        <w:tc>
          <w:tcPr>
            <w:tcW w:w="1666" w:type="dxa"/>
          </w:tcPr>
          <w:p w14:paraId="3B449C70" w14:textId="77777777" w:rsidR="006041A7" w:rsidRDefault="00420776">
            <w:pPr>
              <w:pStyle w:val="Els-table-text"/>
              <w:widowControl w:val="0"/>
            </w:pPr>
            <w:r>
              <w:t>Precipitation (mm)</w:t>
            </w:r>
          </w:p>
        </w:tc>
        <w:tc>
          <w:tcPr>
            <w:tcW w:w="1050" w:type="dxa"/>
          </w:tcPr>
          <w:p w14:paraId="523247DB" w14:textId="77777777" w:rsidR="006041A7" w:rsidRDefault="00420776">
            <w:pPr>
              <w:pStyle w:val="Els-table-text"/>
              <w:widowControl w:val="0"/>
              <w:jc w:val="right"/>
            </w:pPr>
            <w:r>
              <w:t>1010</w:t>
            </w:r>
          </w:p>
        </w:tc>
        <w:tc>
          <w:tcPr>
            <w:tcW w:w="1052" w:type="dxa"/>
          </w:tcPr>
          <w:p w14:paraId="6DFB8E39" w14:textId="77777777" w:rsidR="006041A7" w:rsidRDefault="00420776">
            <w:pPr>
              <w:pStyle w:val="Els-table-text"/>
              <w:widowControl w:val="0"/>
              <w:jc w:val="right"/>
            </w:pPr>
            <w:r>
              <w:t>92</w:t>
            </w:r>
          </w:p>
        </w:tc>
        <w:tc>
          <w:tcPr>
            <w:tcW w:w="1052" w:type="dxa"/>
          </w:tcPr>
          <w:p w14:paraId="668C0F99" w14:textId="77777777" w:rsidR="006041A7" w:rsidRDefault="00420776">
            <w:pPr>
              <w:pStyle w:val="Els-table-text"/>
              <w:widowControl w:val="0"/>
              <w:jc w:val="right"/>
            </w:pPr>
            <w:r>
              <w:t>715</w:t>
            </w:r>
          </w:p>
        </w:tc>
        <w:tc>
          <w:tcPr>
            <w:tcW w:w="1052" w:type="dxa"/>
          </w:tcPr>
          <w:p w14:paraId="263F5A31" w14:textId="77777777" w:rsidR="006041A7" w:rsidRDefault="00420776">
            <w:pPr>
              <w:pStyle w:val="Els-table-text"/>
              <w:widowControl w:val="0"/>
              <w:jc w:val="right"/>
            </w:pPr>
            <w:r>
              <w:t>1061</w:t>
            </w:r>
          </w:p>
        </w:tc>
        <w:tc>
          <w:tcPr>
            <w:tcW w:w="1052" w:type="dxa"/>
          </w:tcPr>
          <w:p w14:paraId="6773DC12" w14:textId="77777777" w:rsidR="006041A7" w:rsidRDefault="00420776">
            <w:pPr>
              <w:pStyle w:val="Els-table-text"/>
              <w:widowControl w:val="0"/>
              <w:jc w:val="right"/>
            </w:pPr>
            <w:r>
              <w:t>1334</w:t>
            </w:r>
          </w:p>
        </w:tc>
        <w:tc>
          <w:tcPr>
            <w:tcW w:w="1052" w:type="dxa"/>
          </w:tcPr>
          <w:p w14:paraId="62CE894F" w14:textId="77777777" w:rsidR="006041A7" w:rsidRDefault="00420776">
            <w:pPr>
              <w:pStyle w:val="Els-table-text"/>
              <w:widowControl w:val="0"/>
              <w:jc w:val="right"/>
            </w:pPr>
            <w:r>
              <w:t>2091</w:t>
            </w:r>
          </w:p>
        </w:tc>
      </w:tr>
      <w:tr w:rsidR="006041A7" w14:paraId="3A5E377C" w14:textId="77777777" w:rsidTr="004F06AC">
        <w:trPr>
          <w:jc w:val="center"/>
        </w:trPr>
        <w:tc>
          <w:tcPr>
            <w:tcW w:w="1666" w:type="dxa"/>
            <w:tcBorders>
              <w:bottom w:val="single" w:sz="4" w:space="0" w:color="000000"/>
            </w:tcBorders>
          </w:tcPr>
          <w:p w14:paraId="68592952" w14:textId="77777777" w:rsidR="006041A7" w:rsidRDefault="00420776">
            <w:pPr>
              <w:pStyle w:val="Els-table-text"/>
              <w:widowControl w:val="0"/>
            </w:pPr>
            <w:r>
              <w:t>Temperature (°C)</w:t>
            </w:r>
          </w:p>
        </w:tc>
        <w:tc>
          <w:tcPr>
            <w:tcW w:w="1050" w:type="dxa"/>
            <w:tcBorders>
              <w:bottom w:val="single" w:sz="4" w:space="0" w:color="000000"/>
            </w:tcBorders>
          </w:tcPr>
          <w:p w14:paraId="3F932B52" w14:textId="77777777" w:rsidR="006041A7" w:rsidRDefault="00420776">
            <w:pPr>
              <w:pStyle w:val="Els-table-text"/>
              <w:widowControl w:val="0"/>
              <w:jc w:val="right"/>
            </w:pPr>
            <w:r>
              <w:t>13.80</w:t>
            </w:r>
          </w:p>
        </w:tc>
        <w:tc>
          <w:tcPr>
            <w:tcW w:w="1052" w:type="dxa"/>
            <w:tcBorders>
              <w:bottom w:val="single" w:sz="4" w:space="0" w:color="000000"/>
            </w:tcBorders>
          </w:tcPr>
          <w:p w14:paraId="0BF1BE49" w14:textId="77777777" w:rsidR="006041A7" w:rsidRDefault="00420776">
            <w:pPr>
              <w:pStyle w:val="Els-table-text"/>
              <w:widowControl w:val="0"/>
              <w:jc w:val="right"/>
            </w:pPr>
            <w:r>
              <w:t>2.70</w:t>
            </w:r>
          </w:p>
        </w:tc>
        <w:tc>
          <w:tcPr>
            <w:tcW w:w="1052" w:type="dxa"/>
            <w:tcBorders>
              <w:bottom w:val="single" w:sz="4" w:space="0" w:color="000000"/>
            </w:tcBorders>
          </w:tcPr>
          <w:p w14:paraId="541DB3A9" w14:textId="77777777" w:rsidR="006041A7" w:rsidRDefault="00420776">
            <w:pPr>
              <w:pStyle w:val="Els-table-text"/>
              <w:widowControl w:val="0"/>
              <w:jc w:val="right"/>
            </w:pPr>
            <w:r>
              <w:t>7.90</w:t>
            </w:r>
          </w:p>
        </w:tc>
        <w:tc>
          <w:tcPr>
            <w:tcW w:w="1052" w:type="dxa"/>
            <w:tcBorders>
              <w:bottom w:val="single" w:sz="4" w:space="0" w:color="000000"/>
            </w:tcBorders>
          </w:tcPr>
          <w:p w14:paraId="12823CA1" w14:textId="77777777" w:rsidR="006041A7" w:rsidRDefault="00420776">
            <w:pPr>
              <w:pStyle w:val="Els-table-text"/>
              <w:widowControl w:val="0"/>
              <w:jc w:val="right"/>
            </w:pPr>
            <w:r>
              <w:t>15.30</w:t>
            </w:r>
          </w:p>
        </w:tc>
        <w:tc>
          <w:tcPr>
            <w:tcW w:w="1052" w:type="dxa"/>
            <w:tcBorders>
              <w:bottom w:val="single" w:sz="4" w:space="0" w:color="000000"/>
            </w:tcBorders>
          </w:tcPr>
          <w:p w14:paraId="295CA4FC" w14:textId="77777777" w:rsidR="006041A7" w:rsidRDefault="00420776">
            <w:pPr>
              <w:pStyle w:val="Els-table-text"/>
              <w:widowControl w:val="0"/>
              <w:jc w:val="right"/>
            </w:pPr>
            <w:r>
              <w:t>17.50</w:t>
            </w:r>
          </w:p>
        </w:tc>
        <w:tc>
          <w:tcPr>
            <w:tcW w:w="1052" w:type="dxa"/>
            <w:tcBorders>
              <w:bottom w:val="single" w:sz="4" w:space="0" w:color="000000"/>
            </w:tcBorders>
          </w:tcPr>
          <w:p w14:paraId="62322FBC" w14:textId="77777777" w:rsidR="006041A7" w:rsidRDefault="00420776">
            <w:pPr>
              <w:pStyle w:val="Els-table-text"/>
              <w:widowControl w:val="0"/>
              <w:jc w:val="right"/>
            </w:pPr>
            <w:r>
              <w:t>25.90</w:t>
            </w:r>
          </w:p>
        </w:tc>
      </w:tr>
    </w:tbl>
    <w:p w14:paraId="39C408D3" w14:textId="77777777" w:rsidR="004F06AC" w:rsidRDefault="004F06AC" w:rsidP="004F06AC">
      <w:pPr>
        <w:pStyle w:val="Els-body-text"/>
      </w:pPr>
    </w:p>
    <w:p w14:paraId="234BD7F3" w14:textId="62B46225" w:rsidR="005C547B" w:rsidRDefault="00D62835" w:rsidP="00D62835">
      <w:pPr>
        <w:pStyle w:val="Els-body-text"/>
      </w:pPr>
      <w:r>
        <w:t xml:space="preserve">The data under study are distributed between 1989 and 2017. </w:t>
      </w:r>
      <w:r w:rsidR="00C20EE0">
        <w:t>Meanwhile, i</w:t>
      </w:r>
      <w:r w:rsidR="00600287">
        <w:t>nformation</w:t>
      </w:r>
      <w:r>
        <w:t xml:space="preserve"> </w:t>
      </w:r>
      <w:r w:rsidR="00600287">
        <w:t>is</w:t>
      </w:r>
      <w:r>
        <w:t xml:space="preserve"> not available for </w:t>
      </w:r>
      <w:r w:rsidR="00C20EE0">
        <w:t>each</w:t>
      </w:r>
      <w:r>
        <w:t xml:space="preserve"> section in all monitoring years. Most of the data used are concentrated between 1992 and 1999. </w:t>
      </w:r>
      <w:r w:rsidR="005C547B" w:rsidRPr="005C547B">
        <w:t xml:space="preserve">Also, </w:t>
      </w:r>
      <w:r w:rsidR="00600287" w:rsidRPr="00600287">
        <w:t xml:space="preserve">the data are concentrated in sections with an IRI lower than </w:t>
      </w:r>
      <w:r w:rsidR="00074328">
        <w:t>2.0 m/km</w:t>
      </w:r>
      <w:r w:rsidR="00600287" w:rsidRPr="00600287">
        <w:t>.</w:t>
      </w:r>
      <w:r w:rsidR="00600287">
        <w:t xml:space="preserve"> </w:t>
      </w:r>
      <w:r w:rsidR="005C547B" w:rsidRPr="005C547B">
        <w:t>Consequently, the model is expected to have better results for lower IRI values.</w:t>
      </w:r>
    </w:p>
    <w:p w14:paraId="65DB8190" w14:textId="4E73C3AA" w:rsidR="00D62835" w:rsidRDefault="00D62835" w:rsidP="00D62835">
      <w:pPr>
        <w:pStyle w:val="Els-body-text"/>
      </w:pPr>
      <w:r>
        <w:t xml:space="preserve">The training features were Structural Number (SN), Annual Average Daily Truck Traffic (AADTT), Total Annual Precipitation (TAP), and Annual </w:t>
      </w:r>
      <w:r w:rsidR="003E4023">
        <w:t xml:space="preserve">Average </w:t>
      </w:r>
      <w:r>
        <w:t>Temperature (A</w:t>
      </w:r>
      <w:r w:rsidR="003E4023">
        <w:t>A</w:t>
      </w:r>
      <w:r>
        <w:t>T), while the target (value to be predicted) is the IRI.</w:t>
      </w:r>
    </w:p>
    <w:p w14:paraId="2195DFEF" w14:textId="474A319E" w:rsidR="004F06AC" w:rsidRDefault="005C547B" w:rsidP="004F06AC">
      <w:pPr>
        <w:pStyle w:val="Els-body-text"/>
      </w:pPr>
      <w:r>
        <w:t>T</w:t>
      </w:r>
      <w:r w:rsidR="004F06AC" w:rsidRPr="004F06AC">
        <w:t xml:space="preserve">he data used </w:t>
      </w:r>
      <w:r w:rsidR="00C620D5">
        <w:t>to</w:t>
      </w:r>
      <w:r w:rsidR="004F06AC" w:rsidRPr="004F06AC">
        <w:t xml:space="preserve"> </w:t>
      </w:r>
      <w:r w:rsidR="00A71D7C">
        <w:t>develop</w:t>
      </w:r>
      <w:r w:rsidR="004F06AC" w:rsidRPr="004F06AC">
        <w:t xml:space="preserve"> the ML model </w:t>
      </w:r>
      <w:r w:rsidR="00111A1F">
        <w:t>is presented</w:t>
      </w:r>
      <w:r w:rsidR="004F06AC" w:rsidRPr="004F06AC">
        <w:t xml:space="preserve"> in </w:t>
      </w:r>
      <w:r w:rsidR="004F06AC">
        <w:fldChar w:fldCharType="begin"/>
      </w:r>
      <w:r w:rsidR="004F06AC">
        <w:instrText xml:space="preserve"> REF _Ref119417373 \h </w:instrText>
      </w:r>
      <w:r w:rsidR="004F06AC">
        <w:fldChar w:fldCharType="separate"/>
      </w:r>
      <w:r w:rsidR="00792D66">
        <w:t xml:space="preserve">Figure </w:t>
      </w:r>
      <w:r w:rsidR="00792D66">
        <w:rPr>
          <w:noProof/>
        </w:rPr>
        <w:t>4</w:t>
      </w:r>
      <w:r w:rsidR="004F06AC">
        <w:fldChar w:fldCharType="end"/>
      </w:r>
      <w:r w:rsidR="004F06AC" w:rsidRPr="004F06AC">
        <w:t xml:space="preserve">. </w:t>
      </w:r>
      <w:r w:rsidR="00111A1F">
        <w:t>T</w:t>
      </w:r>
      <w:r w:rsidR="004F06AC" w:rsidRPr="004F06AC">
        <w:t>he lower part of the triangle represents the scatter plot</w:t>
      </w:r>
      <w:r w:rsidR="00625A2E">
        <w:t>,</w:t>
      </w:r>
      <w:r w:rsidR="004F06AC" w:rsidRPr="004F06AC">
        <w:t xml:space="preserve"> and the upper part </w:t>
      </w:r>
      <w:r w:rsidR="00625A2E">
        <w:t xml:space="preserve">represents </w:t>
      </w:r>
      <w:r w:rsidR="004F06AC" w:rsidRPr="004F06AC">
        <w:t>the correlation between variables.</w:t>
      </w:r>
      <w:r w:rsidR="00D62835">
        <w:t xml:space="preserve"> </w:t>
      </w:r>
      <w:r w:rsidR="00E93E7D" w:rsidRPr="00625A2E">
        <w:t>As expected, the highest correlation is related to the AADTT and the SN, i.e., the roads with higher traffic were designed with a more robust structure.</w:t>
      </w:r>
    </w:p>
    <w:p w14:paraId="66F54A18" w14:textId="77777777" w:rsidR="005C547B" w:rsidRDefault="005C547B" w:rsidP="004F06AC">
      <w:pPr>
        <w:pStyle w:val="Els-body-text"/>
      </w:pPr>
    </w:p>
    <w:p w14:paraId="213F2F5F" w14:textId="32077EFD" w:rsidR="004F06AC" w:rsidRDefault="004F06AC" w:rsidP="004F06AC">
      <w:pPr>
        <w:pStyle w:val="BodyText"/>
        <w:keepNext/>
        <w:jc w:val="center"/>
      </w:pPr>
      <w:r>
        <w:rPr>
          <w:noProof/>
        </w:rPr>
        <w:lastRenderedPageBreak/>
        <w:drawing>
          <wp:inline distT="0" distB="0" distL="0" distR="0" wp14:anchorId="649F724B" wp14:editId="01CC044B">
            <wp:extent cx="7367280" cy="5220000"/>
            <wp:effectExtent l="6985"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367280" cy="5220000"/>
                    </a:xfrm>
                    <a:prstGeom prst="rect">
                      <a:avLst/>
                    </a:prstGeom>
                  </pic:spPr>
                </pic:pic>
              </a:graphicData>
            </a:graphic>
          </wp:inline>
        </w:drawing>
      </w:r>
    </w:p>
    <w:p w14:paraId="10091520" w14:textId="43D4B75D" w:rsidR="004F06AC" w:rsidRDefault="004F06AC" w:rsidP="004F06AC">
      <w:pPr>
        <w:pStyle w:val="Els-caption"/>
        <w:jc w:val="center"/>
      </w:pPr>
      <w:bookmarkStart w:id="31" w:name="_Ref119417373"/>
      <w:r>
        <w:t xml:space="preserve">Figure </w:t>
      </w:r>
      <w:r>
        <w:fldChar w:fldCharType="begin"/>
      </w:r>
      <w:r>
        <w:instrText xml:space="preserve"> SEQ Figure \* ARABIC </w:instrText>
      </w:r>
      <w:r>
        <w:fldChar w:fldCharType="separate"/>
      </w:r>
      <w:r w:rsidR="00792D66">
        <w:rPr>
          <w:noProof/>
        </w:rPr>
        <w:t>4</w:t>
      </w:r>
      <w:r>
        <w:fldChar w:fldCharType="end"/>
      </w:r>
      <w:bookmarkEnd w:id="31"/>
      <w:r>
        <w:t xml:space="preserve">. </w:t>
      </w:r>
      <w:r w:rsidR="00A71D7C" w:rsidRPr="00A71D7C">
        <w:t>Matrix with processed data for model development</w:t>
      </w:r>
      <w:r w:rsidRPr="004F06AC">
        <w:t xml:space="preserve"> </w:t>
      </w:r>
    </w:p>
    <w:p w14:paraId="4B835102" w14:textId="58BF6EC3" w:rsidR="006041A7" w:rsidRDefault="00420776">
      <w:pPr>
        <w:pStyle w:val="Els-2ndorder-head"/>
        <w:numPr>
          <w:ilvl w:val="1"/>
          <w:numId w:val="16"/>
        </w:numPr>
      </w:pPr>
      <w:r>
        <w:lastRenderedPageBreak/>
        <w:t>Data processing</w:t>
      </w:r>
    </w:p>
    <w:p w14:paraId="07C7A614" w14:textId="2FBF323B" w:rsidR="006041A7" w:rsidRDefault="00420776">
      <w:pPr>
        <w:pStyle w:val="Els-body-text"/>
      </w:pPr>
      <w:r>
        <w:t xml:space="preserve">The data were organized in a relational database (rows and columns). For each row, the information presented corresponds to a section and year. There is no correlation between different years for the same section. Consequently, each row corresponds to an individual input for the machine learning model, with features and a target. </w:t>
      </w:r>
      <w:r w:rsidR="008C2372">
        <w:rPr>
          <w:rStyle w:val="rynqvb"/>
          <w:lang w:val="en"/>
        </w:rPr>
        <w:t xml:space="preserve">A snippet with the first five rows is shown in </w:t>
      </w:r>
      <w:r w:rsidR="00625A2E">
        <w:fldChar w:fldCharType="begin"/>
      </w:r>
      <w:r w:rsidR="00625A2E">
        <w:instrText xml:space="preserve"> REF _Ref119419585 \h </w:instrText>
      </w:r>
      <w:r w:rsidR="00625A2E">
        <w:fldChar w:fldCharType="separate"/>
      </w:r>
      <w:r w:rsidR="00792D66">
        <w:t xml:space="preserve">Table </w:t>
      </w:r>
      <w:r w:rsidR="00792D66">
        <w:rPr>
          <w:noProof/>
        </w:rPr>
        <w:t>2</w:t>
      </w:r>
      <w:r w:rsidR="00625A2E">
        <w:fldChar w:fldCharType="end"/>
      </w:r>
      <w:r w:rsidR="00625A2E" w:rsidRPr="00625A2E">
        <w:t>.</w:t>
      </w:r>
    </w:p>
    <w:p w14:paraId="3CBDCF4A" w14:textId="5ABBBE86" w:rsidR="00625A2E" w:rsidRDefault="00625A2E" w:rsidP="00625A2E">
      <w:pPr>
        <w:pStyle w:val="Els-caption"/>
        <w:spacing w:after="80"/>
        <w:ind w:firstLine="720"/>
      </w:pPr>
      <w:bookmarkStart w:id="32" w:name="_Ref119419585"/>
      <w:r>
        <w:t xml:space="preserve">Table </w:t>
      </w:r>
      <w:r>
        <w:fldChar w:fldCharType="begin"/>
      </w:r>
      <w:r>
        <w:instrText xml:space="preserve"> SEQ Table \* ARABIC </w:instrText>
      </w:r>
      <w:r>
        <w:fldChar w:fldCharType="separate"/>
      </w:r>
      <w:r w:rsidR="00792D66">
        <w:rPr>
          <w:noProof/>
        </w:rPr>
        <w:t>2</w:t>
      </w:r>
      <w:r>
        <w:fldChar w:fldCharType="end"/>
      </w:r>
      <w:bookmarkEnd w:id="32"/>
      <w:r>
        <w:t>. D</w:t>
      </w:r>
      <w:r w:rsidRPr="00625A2E">
        <w:t>ata processed for the study</w:t>
      </w:r>
    </w:p>
    <w:tbl>
      <w:tblPr>
        <w:tblW w:w="7976" w:type="dxa"/>
        <w:jc w:val="center"/>
        <w:tblLayout w:type="fixed"/>
        <w:tblLook w:val="01E0" w:firstRow="1" w:lastRow="1" w:firstColumn="1" w:lastColumn="1" w:noHBand="0" w:noVBand="0"/>
      </w:tblPr>
      <w:tblGrid>
        <w:gridCol w:w="567"/>
        <w:gridCol w:w="993"/>
        <w:gridCol w:w="1559"/>
        <w:gridCol w:w="1417"/>
        <w:gridCol w:w="1017"/>
        <w:gridCol w:w="1211"/>
        <w:gridCol w:w="1212"/>
      </w:tblGrid>
      <w:tr w:rsidR="00625A2E" w14:paraId="0BBCC8BE" w14:textId="77777777" w:rsidTr="00625A2E">
        <w:trPr>
          <w:jc w:val="center"/>
        </w:trPr>
        <w:tc>
          <w:tcPr>
            <w:tcW w:w="567" w:type="dxa"/>
            <w:tcBorders>
              <w:top w:val="single" w:sz="4" w:space="0" w:color="000000"/>
              <w:bottom w:val="single" w:sz="4" w:space="0" w:color="000000"/>
            </w:tcBorders>
          </w:tcPr>
          <w:p w14:paraId="58C63135" w14:textId="5C6FCDCF" w:rsidR="00625A2E" w:rsidRDefault="00625A2E" w:rsidP="00625A2E">
            <w:pPr>
              <w:pStyle w:val="Els-table-text"/>
              <w:widowControl w:val="0"/>
              <w:jc w:val="both"/>
            </w:pPr>
            <w:r>
              <w:t>ID</w:t>
            </w:r>
          </w:p>
        </w:tc>
        <w:tc>
          <w:tcPr>
            <w:tcW w:w="993" w:type="dxa"/>
            <w:tcBorders>
              <w:top w:val="single" w:sz="4" w:space="0" w:color="000000"/>
              <w:bottom w:val="single" w:sz="4" w:space="0" w:color="000000"/>
            </w:tcBorders>
          </w:tcPr>
          <w:p w14:paraId="465AAA9A" w14:textId="1A193387" w:rsidR="00625A2E" w:rsidRDefault="00625A2E" w:rsidP="00806BD9">
            <w:pPr>
              <w:pStyle w:val="Els-table-text"/>
              <w:widowControl w:val="0"/>
              <w:jc w:val="right"/>
            </w:pPr>
            <w:r>
              <w:t>Year</w:t>
            </w:r>
          </w:p>
        </w:tc>
        <w:tc>
          <w:tcPr>
            <w:tcW w:w="1559" w:type="dxa"/>
            <w:tcBorders>
              <w:top w:val="single" w:sz="4" w:space="0" w:color="000000"/>
              <w:bottom w:val="single" w:sz="4" w:space="0" w:color="000000"/>
            </w:tcBorders>
          </w:tcPr>
          <w:p w14:paraId="1F4FA273" w14:textId="5BE7EA4A" w:rsidR="00625A2E" w:rsidRDefault="00625A2E" w:rsidP="00806BD9">
            <w:pPr>
              <w:pStyle w:val="Els-table-text"/>
              <w:widowControl w:val="0"/>
              <w:jc w:val="right"/>
            </w:pPr>
            <w:r>
              <w:t>Precipitation (mm)</w:t>
            </w:r>
          </w:p>
        </w:tc>
        <w:tc>
          <w:tcPr>
            <w:tcW w:w="1417" w:type="dxa"/>
            <w:tcBorders>
              <w:top w:val="single" w:sz="4" w:space="0" w:color="000000"/>
              <w:bottom w:val="single" w:sz="4" w:space="0" w:color="000000"/>
            </w:tcBorders>
          </w:tcPr>
          <w:p w14:paraId="4D17DAB6" w14:textId="3AA01D2A" w:rsidR="00625A2E" w:rsidRDefault="00625A2E" w:rsidP="00806BD9">
            <w:pPr>
              <w:pStyle w:val="Els-table-text"/>
              <w:widowControl w:val="0"/>
              <w:jc w:val="right"/>
            </w:pPr>
            <w:r>
              <w:t>Temperature (°C)</w:t>
            </w:r>
          </w:p>
        </w:tc>
        <w:tc>
          <w:tcPr>
            <w:tcW w:w="1017" w:type="dxa"/>
            <w:tcBorders>
              <w:top w:val="single" w:sz="4" w:space="0" w:color="000000"/>
              <w:bottom w:val="single" w:sz="4" w:space="0" w:color="000000"/>
            </w:tcBorders>
          </w:tcPr>
          <w:p w14:paraId="272E5627" w14:textId="5CAE13AD" w:rsidR="00625A2E" w:rsidRDefault="00625A2E" w:rsidP="00806BD9">
            <w:pPr>
              <w:pStyle w:val="Els-table-text"/>
              <w:widowControl w:val="0"/>
              <w:jc w:val="right"/>
            </w:pPr>
            <w:r>
              <w:t>AADTT</w:t>
            </w:r>
          </w:p>
        </w:tc>
        <w:tc>
          <w:tcPr>
            <w:tcW w:w="1211" w:type="dxa"/>
            <w:tcBorders>
              <w:top w:val="single" w:sz="4" w:space="0" w:color="000000"/>
              <w:bottom w:val="single" w:sz="4" w:space="0" w:color="000000"/>
            </w:tcBorders>
          </w:tcPr>
          <w:p w14:paraId="37ABEE6F" w14:textId="2B532FD1" w:rsidR="00625A2E" w:rsidRDefault="00625A2E" w:rsidP="00806BD9">
            <w:pPr>
              <w:pStyle w:val="Els-table-text"/>
              <w:widowControl w:val="0"/>
              <w:jc w:val="right"/>
            </w:pPr>
            <w:r>
              <w:t>SN</w:t>
            </w:r>
          </w:p>
        </w:tc>
        <w:tc>
          <w:tcPr>
            <w:tcW w:w="1212" w:type="dxa"/>
            <w:tcBorders>
              <w:top w:val="single" w:sz="4" w:space="0" w:color="000000"/>
              <w:bottom w:val="single" w:sz="4" w:space="0" w:color="000000"/>
            </w:tcBorders>
          </w:tcPr>
          <w:p w14:paraId="59E6F11D" w14:textId="0588AE20" w:rsidR="00625A2E" w:rsidRDefault="00625A2E" w:rsidP="00806BD9">
            <w:pPr>
              <w:pStyle w:val="Els-table-text"/>
              <w:widowControl w:val="0"/>
              <w:jc w:val="right"/>
            </w:pPr>
            <w:r w:rsidRPr="00625A2E">
              <w:t>IRI (m/km)</w:t>
            </w:r>
          </w:p>
        </w:tc>
      </w:tr>
      <w:tr w:rsidR="00625A2E" w14:paraId="0D3ABE6C" w14:textId="77777777" w:rsidTr="00625A2E">
        <w:trPr>
          <w:jc w:val="center"/>
        </w:trPr>
        <w:tc>
          <w:tcPr>
            <w:tcW w:w="567" w:type="dxa"/>
            <w:tcBorders>
              <w:top w:val="single" w:sz="4" w:space="0" w:color="000000"/>
            </w:tcBorders>
          </w:tcPr>
          <w:p w14:paraId="646DE761" w14:textId="3C41EE72" w:rsidR="00625A2E" w:rsidRDefault="00625A2E" w:rsidP="00625A2E">
            <w:pPr>
              <w:pStyle w:val="Els-table-text"/>
              <w:widowControl w:val="0"/>
              <w:jc w:val="both"/>
            </w:pPr>
            <w:r w:rsidRPr="004616F8">
              <w:t>773</w:t>
            </w:r>
          </w:p>
        </w:tc>
        <w:tc>
          <w:tcPr>
            <w:tcW w:w="993" w:type="dxa"/>
            <w:tcBorders>
              <w:top w:val="single" w:sz="4" w:space="0" w:color="000000"/>
            </w:tcBorders>
          </w:tcPr>
          <w:p w14:paraId="67526394" w14:textId="5F9E7FD4" w:rsidR="00625A2E" w:rsidRDefault="00625A2E" w:rsidP="00625A2E">
            <w:pPr>
              <w:pStyle w:val="Els-table-text"/>
              <w:widowControl w:val="0"/>
              <w:jc w:val="right"/>
            </w:pPr>
            <w:r w:rsidRPr="0026292B">
              <w:t>1989</w:t>
            </w:r>
          </w:p>
        </w:tc>
        <w:tc>
          <w:tcPr>
            <w:tcW w:w="1559" w:type="dxa"/>
            <w:tcBorders>
              <w:top w:val="single" w:sz="4" w:space="0" w:color="000000"/>
            </w:tcBorders>
            <w:vAlign w:val="center"/>
          </w:tcPr>
          <w:p w14:paraId="5EC321D2" w14:textId="6C5A3FF4" w:rsidR="00625A2E" w:rsidRDefault="00625A2E" w:rsidP="00625A2E">
            <w:pPr>
              <w:pStyle w:val="Els-table-text"/>
              <w:widowControl w:val="0"/>
              <w:jc w:val="right"/>
            </w:pPr>
            <w:r w:rsidRPr="00625A2E">
              <w:t>434</w:t>
            </w:r>
          </w:p>
        </w:tc>
        <w:tc>
          <w:tcPr>
            <w:tcW w:w="1417" w:type="dxa"/>
            <w:tcBorders>
              <w:top w:val="single" w:sz="4" w:space="0" w:color="000000"/>
            </w:tcBorders>
            <w:vAlign w:val="center"/>
          </w:tcPr>
          <w:p w14:paraId="7EF55532" w14:textId="0559FE0E" w:rsidR="00625A2E" w:rsidRDefault="00625A2E" w:rsidP="00625A2E">
            <w:pPr>
              <w:pStyle w:val="Els-table-text"/>
              <w:widowControl w:val="0"/>
              <w:jc w:val="right"/>
            </w:pPr>
            <w:r w:rsidRPr="00625A2E">
              <w:t>15.1</w:t>
            </w:r>
          </w:p>
        </w:tc>
        <w:tc>
          <w:tcPr>
            <w:tcW w:w="1017" w:type="dxa"/>
            <w:tcBorders>
              <w:top w:val="single" w:sz="4" w:space="0" w:color="000000"/>
            </w:tcBorders>
          </w:tcPr>
          <w:p w14:paraId="24D24C30" w14:textId="78FB2355" w:rsidR="00625A2E" w:rsidRDefault="00625A2E" w:rsidP="00625A2E">
            <w:pPr>
              <w:pStyle w:val="Els-table-text"/>
              <w:widowControl w:val="0"/>
              <w:jc w:val="right"/>
            </w:pPr>
            <w:r w:rsidRPr="00E921D1">
              <w:t>520</w:t>
            </w:r>
          </w:p>
        </w:tc>
        <w:tc>
          <w:tcPr>
            <w:tcW w:w="1211" w:type="dxa"/>
            <w:tcBorders>
              <w:top w:val="single" w:sz="4" w:space="0" w:color="000000"/>
            </w:tcBorders>
            <w:vAlign w:val="center"/>
          </w:tcPr>
          <w:p w14:paraId="32C18C01" w14:textId="4190CE04" w:rsidR="00625A2E" w:rsidRDefault="00625A2E" w:rsidP="00625A2E">
            <w:pPr>
              <w:pStyle w:val="Els-table-text"/>
              <w:widowControl w:val="0"/>
              <w:jc w:val="right"/>
            </w:pPr>
            <w:r w:rsidRPr="00625A2E">
              <w:t>4.7</w:t>
            </w:r>
          </w:p>
        </w:tc>
        <w:tc>
          <w:tcPr>
            <w:tcW w:w="1212" w:type="dxa"/>
            <w:tcBorders>
              <w:top w:val="single" w:sz="4" w:space="0" w:color="000000"/>
            </w:tcBorders>
          </w:tcPr>
          <w:p w14:paraId="4624CF8A" w14:textId="586F0148" w:rsidR="00625A2E" w:rsidRDefault="00625A2E" w:rsidP="00625A2E">
            <w:pPr>
              <w:pStyle w:val="Els-table-text"/>
              <w:widowControl w:val="0"/>
              <w:jc w:val="right"/>
            </w:pPr>
            <w:r w:rsidRPr="002E41CC">
              <w:t>0.</w:t>
            </w:r>
            <w:r>
              <w:t>90</w:t>
            </w:r>
          </w:p>
        </w:tc>
      </w:tr>
      <w:tr w:rsidR="00625A2E" w14:paraId="55FEBDB9" w14:textId="77777777" w:rsidTr="00625A2E">
        <w:trPr>
          <w:jc w:val="center"/>
        </w:trPr>
        <w:tc>
          <w:tcPr>
            <w:tcW w:w="567" w:type="dxa"/>
          </w:tcPr>
          <w:p w14:paraId="21A7EE2F" w14:textId="761532D5" w:rsidR="00625A2E" w:rsidRDefault="00625A2E" w:rsidP="00625A2E">
            <w:pPr>
              <w:pStyle w:val="Els-table-text"/>
              <w:widowControl w:val="0"/>
              <w:jc w:val="both"/>
            </w:pPr>
            <w:r w:rsidRPr="004616F8">
              <w:t>1181</w:t>
            </w:r>
          </w:p>
        </w:tc>
        <w:tc>
          <w:tcPr>
            <w:tcW w:w="993" w:type="dxa"/>
          </w:tcPr>
          <w:p w14:paraId="42693659" w14:textId="72214F4C" w:rsidR="00625A2E" w:rsidRDefault="00625A2E" w:rsidP="00625A2E">
            <w:pPr>
              <w:pStyle w:val="Els-table-text"/>
              <w:widowControl w:val="0"/>
              <w:jc w:val="right"/>
            </w:pPr>
            <w:r w:rsidRPr="0026292B">
              <w:t>1989</w:t>
            </w:r>
          </w:p>
        </w:tc>
        <w:tc>
          <w:tcPr>
            <w:tcW w:w="1559" w:type="dxa"/>
            <w:vAlign w:val="center"/>
          </w:tcPr>
          <w:p w14:paraId="5956D3CA" w14:textId="0BB9398C" w:rsidR="00625A2E" w:rsidRDefault="00625A2E" w:rsidP="00625A2E">
            <w:pPr>
              <w:pStyle w:val="Els-table-text"/>
              <w:widowControl w:val="0"/>
              <w:jc w:val="right"/>
            </w:pPr>
            <w:r w:rsidRPr="00625A2E">
              <w:t>140</w:t>
            </w:r>
            <w:r>
              <w:t>4</w:t>
            </w:r>
          </w:p>
        </w:tc>
        <w:tc>
          <w:tcPr>
            <w:tcW w:w="1417" w:type="dxa"/>
            <w:vAlign w:val="center"/>
          </w:tcPr>
          <w:p w14:paraId="7307D5F4" w14:textId="4591CBA9" w:rsidR="00625A2E" w:rsidRDefault="00625A2E" w:rsidP="00625A2E">
            <w:pPr>
              <w:pStyle w:val="Els-table-text"/>
              <w:widowControl w:val="0"/>
              <w:jc w:val="right"/>
            </w:pPr>
            <w:r w:rsidRPr="00625A2E">
              <w:t>4.4</w:t>
            </w:r>
          </w:p>
        </w:tc>
        <w:tc>
          <w:tcPr>
            <w:tcW w:w="1017" w:type="dxa"/>
          </w:tcPr>
          <w:p w14:paraId="0EA7EF39" w14:textId="4885BB10" w:rsidR="00625A2E" w:rsidRDefault="00625A2E" w:rsidP="00625A2E">
            <w:pPr>
              <w:pStyle w:val="Els-table-text"/>
              <w:widowControl w:val="0"/>
              <w:jc w:val="right"/>
            </w:pPr>
            <w:r w:rsidRPr="00E921D1">
              <w:t>195</w:t>
            </w:r>
          </w:p>
        </w:tc>
        <w:tc>
          <w:tcPr>
            <w:tcW w:w="1211" w:type="dxa"/>
            <w:vAlign w:val="center"/>
          </w:tcPr>
          <w:p w14:paraId="5B9121AA" w14:textId="04C2FDAE" w:rsidR="00625A2E" w:rsidRDefault="00625A2E" w:rsidP="00625A2E">
            <w:pPr>
              <w:pStyle w:val="Els-table-text"/>
              <w:widowControl w:val="0"/>
              <w:jc w:val="right"/>
            </w:pPr>
            <w:r w:rsidRPr="00625A2E">
              <w:t>2.8</w:t>
            </w:r>
          </w:p>
        </w:tc>
        <w:tc>
          <w:tcPr>
            <w:tcW w:w="1212" w:type="dxa"/>
          </w:tcPr>
          <w:p w14:paraId="69C56D4B" w14:textId="19F0C501" w:rsidR="00625A2E" w:rsidRDefault="00625A2E" w:rsidP="00625A2E">
            <w:pPr>
              <w:pStyle w:val="Els-table-text"/>
              <w:widowControl w:val="0"/>
              <w:jc w:val="right"/>
            </w:pPr>
            <w:r w:rsidRPr="002E41CC">
              <w:t>0.8</w:t>
            </w:r>
            <w:r>
              <w:t>7</w:t>
            </w:r>
          </w:p>
        </w:tc>
      </w:tr>
      <w:tr w:rsidR="00625A2E" w14:paraId="504ADC79" w14:textId="77777777" w:rsidTr="00625A2E">
        <w:trPr>
          <w:jc w:val="center"/>
        </w:trPr>
        <w:tc>
          <w:tcPr>
            <w:tcW w:w="567" w:type="dxa"/>
          </w:tcPr>
          <w:p w14:paraId="28C13621" w14:textId="4ED69308" w:rsidR="00625A2E" w:rsidRDefault="00625A2E" w:rsidP="00625A2E">
            <w:pPr>
              <w:pStyle w:val="Els-table-text"/>
              <w:widowControl w:val="0"/>
              <w:jc w:val="both"/>
            </w:pPr>
            <w:r w:rsidRPr="004616F8">
              <w:t>1182</w:t>
            </w:r>
          </w:p>
        </w:tc>
        <w:tc>
          <w:tcPr>
            <w:tcW w:w="993" w:type="dxa"/>
          </w:tcPr>
          <w:p w14:paraId="17465440" w14:textId="3206AB6B" w:rsidR="00625A2E" w:rsidRDefault="00625A2E" w:rsidP="00625A2E">
            <w:pPr>
              <w:pStyle w:val="Els-table-text"/>
              <w:widowControl w:val="0"/>
              <w:jc w:val="right"/>
            </w:pPr>
            <w:r w:rsidRPr="0026292B">
              <w:t>1989</w:t>
            </w:r>
          </w:p>
        </w:tc>
        <w:tc>
          <w:tcPr>
            <w:tcW w:w="1559" w:type="dxa"/>
            <w:vAlign w:val="center"/>
          </w:tcPr>
          <w:p w14:paraId="001AE0F0" w14:textId="7145050F" w:rsidR="00625A2E" w:rsidRDefault="00625A2E" w:rsidP="00625A2E">
            <w:pPr>
              <w:pStyle w:val="Els-table-text"/>
              <w:widowControl w:val="0"/>
              <w:jc w:val="right"/>
            </w:pPr>
            <w:r w:rsidRPr="00625A2E">
              <w:t>140</w:t>
            </w:r>
            <w:r>
              <w:t>4</w:t>
            </w:r>
          </w:p>
        </w:tc>
        <w:tc>
          <w:tcPr>
            <w:tcW w:w="1417" w:type="dxa"/>
            <w:vAlign w:val="center"/>
          </w:tcPr>
          <w:p w14:paraId="223407D1" w14:textId="59D70D05" w:rsidR="00625A2E" w:rsidRDefault="00625A2E" w:rsidP="00625A2E">
            <w:pPr>
              <w:pStyle w:val="Els-table-text"/>
              <w:widowControl w:val="0"/>
              <w:jc w:val="right"/>
            </w:pPr>
            <w:r w:rsidRPr="00625A2E">
              <w:t>4.4</w:t>
            </w:r>
          </w:p>
        </w:tc>
        <w:tc>
          <w:tcPr>
            <w:tcW w:w="1017" w:type="dxa"/>
          </w:tcPr>
          <w:p w14:paraId="411CB259" w14:textId="6443AC66" w:rsidR="00625A2E" w:rsidRDefault="00625A2E" w:rsidP="00625A2E">
            <w:pPr>
              <w:pStyle w:val="Els-table-text"/>
              <w:widowControl w:val="0"/>
              <w:jc w:val="right"/>
            </w:pPr>
            <w:r w:rsidRPr="00E921D1">
              <w:t>195</w:t>
            </w:r>
          </w:p>
        </w:tc>
        <w:tc>
          <w:tcPr>
            <w:tcW w:w="1211" w:type="dxa"/>
            <w:vAlign w:val="center"/>
          </w:tcPr>
          <w:p w14:paraId="04F2C4E5" w14:textId="2BB9E4AF" w:rsidR="00625A2E" w:rsidRDefault="00625A2E" w:rsidP="00625A2E">
            <w:pPr>
              <w:pStyle w:val="Els-table-text"/>
              <w:widowControl w:val="0"/>
              <w:jc w:val="right"/>
            </w:pPr>
            <w:r w:rsidRPr="00625A2E">
              <w:t>2.8</w:t>
            </w:r>
          </w:p>
        </w:tc>
        <w:tc>
          <w:tcPr>
            <w:tcW w:w="1212" w:type="dxa"/>
          </w:tcPr>
          <w:p w14:paraId="70784062" w14:textId="44C2843D" w:rsidR="00625A2E" w:rsidRDefault="00625A2E" w:rsidP="00625A2E">
            <w:pPr>
              <w:pStyle w:val="Els-table-text"/>
              <w:widowControl w:val="0"/>
              <w:jc w:val="right"/>
            </w:pPr>
            <w:r w:rsidRPr="002E41CC">
              <w:t>0.85</w:t>
            </w:r>
          </w:p>
        </w:tc>
      </w:tr>
      <w:tr w:rsidR="00625A2E" w14:paraId="2E2B6916" w14:textId="77777777" w:rsidTr="00625A2E">
        <w:trPr>
          <w:jc w:val="center"/>
        </w:trPr>
        <w:tc>
          <w:tcPr>
            <w:tcW w:w="567" w:type="dxa"/>
          </w:tcPr>
          <w:p w14:paraId="62F8E4F2" w14:textId="04960658" w:rsidR="00625A2E" w:rsidRDefault="00625A2E" w:rsidP="00625A2E">
            <w:pPr>
              <w:pStyle w:val="Els-table-text"/>
              <w:widowControl w:val="0"/>
              <w:jc w:val="both"/>
            </w:pPr>
            <w:r w:rsidRPr="004616F8">
              <w:t>1183</w:t>
            </w:r>
          </w:p>
        </w:tc>
        <w:tc>
          <w:tcPr>
            <w:tcW w:w="993" w:type="dxa"/>
          </w:tcPr>
          <w:p w14:paraId="017413B3" w14:textId="076E2322" w:rsidR="00625A2E" w:rsidRDefault="00625A2E" w:rsidP="00625A2E">
            <w:pPr>
              <w:pStyle w:val="Els-table-text"/>
              <w:widowControl w:val="0"/>
              <w:jc w:val="right"/>
            </w:pPr>
            <w:r w:rsidRPr="0026292B">
              <w:t>1989</w:t>
            </w:r>
          </w:p>
        </w:tc>
        <w:tc>
          <w:tcPr>
            <w:tcW w:w="1559" w:type="dxa"/>
            <w:vAlign w:val="center"/>
          </w:tcPr>
          <w:p w14:paraId="5D247033" w14:textId="2627A151" w:rsidR="00625A2E" w:rsidRDefault="00625A2E" w:rsidP="00625A2E">
            <w:pPr>
              <w:pStyle w:val="Els-table-text"/>
              <w:widowControl w:val="0"/>
              <w:jc w:val="right"/>
            </w:pPr>
            <w:r w:rsidRPr="00625A2E">
              <w:t>140</w:t>
            </w:r>
            <w:r>
              <w:t>4</w:t>
            </w:r>
          </w:p>
        </w:tc>
        <w:tc>
          <w:tcPr>
            <w:tcW w:w="1417" w:type="dxa"/>
            <w:vAlign w:val="center"/>
          </w:tcPr>
          <w:p w14:paraId="59F13AE1" w14:textId="76D6F656" w:rsidR="00625A2E" w:rsidRDefault="00625A2E" w:rsidP="00625A2E">
            <w:pPr>
              <w:pStyle w:val="Els-table-text"/>
              <w:widowControl w:val="0"/>
              <w:jc w:val="right"/>
            </w:pPr>
            <w:r w:rsidRPr="00625A2E">
              <w:t>4.4</w:t>
            </w:r>
          </w:p>
        </w:tc>
        <w:tc>
          <w:tcPr>
            <w:tcW w:w="1017" w:type="dxa"/>
          </w:tcPr>
          <w:p w14:paraId="166CB3B1" w14:textId="26BC4FE8" w:rsidR="00625A2E" w:rsidRDefault="00625A2E" w:rsidP="00625A2E">
            <w:pPr>
              <w:pStyle w:val="Els-table-text"/>
              <w:widowControl w:val="0"/>
              <w:jc w:val="right"/>
            </w:pPr>
            <w:r w:rsidRPr="00E921D1">
              <w:t>195</w:t>
            </w:r>
          </w:p>
        </w:tc>
        <w:tc>
          <w:tcPr>
            <w:tcW w:w="1211" w:type="dxa"/>
            <w:vAlign w:val="center"/>
          </w:tcPr>
          <w:p w14:paraId="63363AA1" w14:textId="714677C0" w:rsidR="00625A2E" w:rsidRDefault="00625A2E" w:rsidP="00625A2E">
            <w:pPr>
              <w:pStyle w:val="Els-table-text"/>
              <w:widowControl w:val="0"/>
              <w:jc w:val="right"/>
            </w:pPr>
            <w:r w:rsidRPr="00625A2E">
              <w:t>2.8</w:t>
            </w:r>
          </w:p>
        </w:tc>
        <w:tc>
          <w:tcPr>
            <w:tcW w:w="1212" w:type="dxa"/>
          </w:tcPr>
          <w:p w14:paraId="32742E92" w14:textId="7557FFEF" w:rsidR="00625A2E" w:rsidRDefault="00625A2E" w:rsidP="00625A2E">
            <w:pPr>
              <w:pStyle w:val="Els-table-text"/>
              <w:widowControl w:val="0"/>
              <w:jc w:val="right"/>
            </w:pPr>
            <w:r w:rsidRPr="002E41CC">
              <w:t>0.86</w:t>
            </w:r>
          </w:p>
        </w:tc>
      </w:tr>
      <w:tr w:rsidR="00625A2E" w14:paraId="39684EE6" w14:textId="77777777" w:rsidTr="00625A2E">
        <w:trPr>
          <w:jc w:val="center"/>
        </w:trPr>
        <w:tc>
          <w:tcPr>
            <w:tcW w:w="567" w:type="dxa"/>
          </w:tcPr>
          <w:p w14:paraId="526B46DC" w14:textId="22FFA21D" w:rsidR="00625A2E" w:rsidRDefault="00625A2E" w:rsidP="00625A2E">
            <w:pPr>
              <w:pStyle w:val="Els-table-text"/>
              <w:widowControl w:val="0"/>
              <w:jc w:val="both"/>
            </w:pPr>
            <w:r w:rsidRPr="004616F8">
              <w:t>1106</w:t>
            </w:r>
          </w:p>
        </w:tc>
        <w:tc>
          <w:tcPr>
            <w:tcW w:w="993" w:type="dxa"/>
          </w:tcPr>
          <w:p w14:paraId="788A45E7" w14:textId="54866E2C" w:rsidR="00625A2E" w:rsidRDefault="00625A2E" w:rsidP="00625A2E">
            <w:pPr>
              <w:pStyle w:val="Els-table-text"/>
              <w:widowControl w:val="0"/>
              <w:jc w:val="right"/>
            </w:pPr>
            <w:r w:rsidRPr="0026292B">
              <w:t>1989</w:t>
            </w:r>
          </w:p>
        </w:tc>
        <w:tc>
          <w:tcPr>
            <w:tcW w:w="1559" w:type="dxa"/>
            <w:vAlign w:val="center"/>
          </w:tcPr>
          <w:p w14:paraId="6BA8A2E8" w14:textId="2DB6DD4B" w:rsidR="00625A2E" w:rsidRDefault="00625A2E" w:rsidP="00625A2E">
            <w:pPr>
              <w:pStyle w:val="Els-table-text"/>
              <w:widowControl w:val="0"/>
              <w:jc w:val="right"/>
            </w:pPr>
            <w:r w:rsidRPr="00625A2E">
              <w:t>117</w:t>
            </w:r>
            <w:r>
              <w:t>8</w:t>
            </w:r>
          </w:p>
        </w:tc>
        <w:tc>
          <w:tcPr>
            <w:tcW w:w="1417" w:type="dxa"/>
            <w:vAlign w:val="center"/>
          </w:tcPr>
          <w:p w14:paraId="3F7E7F04" w14:textId="561595C0" w:rsidR="00625A2E" w:rsidRDefault="00625A2E" w:rsidP="00625A2E">
            <w:pPr>
              <w:pStyle w:val="Els-table-text"/>
              <w:widowControl w:val="0"/>
              <w:jc w:val="right"/>
            </w:pPr>
            <w:r w:rsidRPr="00625A2E">
              <w:t>5.1</w:t>
            </w:r>
          </w:p>
        </w:tc>
        <w:tc>
          <w:tcPr>
            <w:tcW w:w="1017" w:type="dxa"/>
          </w:tcPr>
          <w:p w14:paraId="72DB831C" w14:textId="69B7B534" w:rsidR="00625A2E" w:rsidRDefault="00625A2E" w:rsidP="00625A2E">
            <w:pPr>
              <w:pStyle w:val="Els-table-text"/>
              <w:widowControl w:val="0"/>
              <w:jc w:val="right"/>
            </w:pPr>
            <w:r w:rsidRPr="00E921D1">
              <w:t>586</w:t>
            </w:r>
          </w:p>
        </w:tc>
        <w:tc>
          <w:tcPr>
            <w:tcW w:w="1211" w:type="dxa"/>
            <w:vAlign w:val="center"/>
          </w:tcPr>
          <w:p w14:paraId="6A41AE06" w14:textId="68550A38" w:rsidR="00625A2E" w:rsidRDefault="00625A2E" w:rsidP="00625A2E">
            <w:pPr>
              <w:pStyle w:val="Els-table-text"/>
              <w:widowControl w:val="0"/>
              <w:jc w:val="right"/>
            </w:pPr>
            <w:r w:rsidRPr="00625A2E">
              <w:t>2.8</w:t>
            </w:r>
          </w:p>
        </w:tc>
        <w:tc>
          <w:tcPr>
            <w:tcW w:w="1212" w:type="dxa"/>
          </w:tcPr>
          <w:p w14:paraId="74BE08E6" w14:textId="4C02639E" w:rsidR="00625A2E" w:rsidRDefault="00625A2E" w:rsidP="00625A2E">
            <w:pPr>
              <w:pStyle w:val="Els-table-text"/>
              <w:widowControl w:val="0"/>
              <w:jc w:val="right"/>
            </w:pPr>
            <w:r w:rsidRPr="002E41CC">
              <w:t>1.76</w:t>
            </w:r>
          </w:p>
        </w:tc>
      </w:tr>
      <w:tr w:rsidR="00625A2E" w14:paraId="25CB34FD" w14:textId="77777777" w:rsidTr="00625A2E">
        <w:trPr>
          <w:jc w:val="center"/>
        </w:trPr>
        <w:tc>
          <w:tcPr>
            <w:tcW w:w="567" w:type="dxa"/>
            <w:tcBorders>
              <w:bottom w:val="single" w:sz="4" w:space="0" w:color="000000"/>
            </w:tcBorders>
          </w:tcPr>
          <w:p w14:paraId="71A7A465" w14:textId="0BAA2F04" w:rsidR="00625A2E" w:rsidRDefault="00625A2E" w:rsidP="00625A2E">
            <w:pPr>
              <w:pStyle w:val="Els-table-text"/>
              <w:widowControl w:val="0"/>
              <w:jc w:val="both"/>
            </w:pPr>
            <w:r w:rsidRPr="004616F8">
              <w:t>773</w:t>
            </w:r>
          </w:p>
        </w:tc>
        <w:tc>
          <w:tcPr>
            <w:tcW w:w="993" w:type="dxa"/>
            <w:tcBorders>
              <w:bottom w:val="single" w:sz="4" w:space="0" w:color="000000"/>
            </w:tcBorders>
          </w:tcPr>
          <w:p w14:paraId="475AA489" w14:textId="0587FB84" w:rsidR="00625A2E" w:rsidRDefault="00625A2E" w:rsidP="00625A2E">
            <w:pPr>
              <w:pStyle w:val="Els-table-text"/>
              <w:widowControl w:val="0"/>
              <w:jc w:val="right"/>
            </w:pPr>
            <w:r w:rsidRPr="0026292B">
              <w:t>1989</w:t>
            </w:r>
          </w:p>
        </w:tc>
        <w:tc>
          <w:tcPr>
            <w:tcW w:w="1559" w:type="dxa"/>
            <w:tcBorders>
              <w:bottom w:val="single" w:sz="4" w:space="0" w:color="000000"/>
            </w:tcBorders>
            <w:vAlign w:val="center"/>
          </w:tcPr>
          <w:p w14:paraId="7B6700B2" w14:textId="3AAC7D44" w:rsidR="00625A2E" w:rsidRDefault="00625A2E" w:rsidP="00625A2E">
            <w:pPr>
              <w:pStyle w:val="Els-table-text"/>
              <w:widowControl w:val="0"/>
              <w:jc w:val="right"/>
            </w:pPr>
            <w:r w:rsidRPr="00625A2E">
              <w:t>434</w:t>
            </w:r>
          </w:p>
        </w:tc>
        <w:tc>
          <w:tcPr>
            <w:tcW w:w="1417" w:type="dxa"/>
            <w:tcBorders>
              <w:bottom w:val="single" w:sz="4" w:space="0" w:color="000000"/>
            </w:tcBorders>
            <w:vAlign w:val="center"/>
          </w:tcPr>
          <w:p w14:paraId="3992A034" w14:textId="568A6124" w:rsidR="00625A2E" w:rsidRDefault="00625A2E" w:rsidP="00625A2E">
            <w:pPr>
              <w:pStyle w:val="Els-table-text"/>
              <w:widowControl w:val="0"/>
              <w:jc w:val="right"/>
            </w:pPr>
            <w:r w:rsidRPr="00625A2E">
              <w:t>15.1</w:t>
            </w:r>
          </w:p>
        </w:tc>
        <w:tc>
          <w:tcPr>
            <w:tcW w:w="1017" w:type="dxa"/>
            <w:tcBorders>
              <w:bottom w:val="single" w:sz="4" w:space="0" w:color="000000"/>
            </w:tcBorders>
          </w:tcPr>
          <w:p w14:paraId="4918C853" w14:textId="3422ABF4" w:rsidR="00625A2E" w:rsidRDefault="00625A2E" w:rsidP="00625A2E">
            <w:pPr>
              <w:pStyle w:val="Els-table-text"/>
              <w:widowControl w:val="0"/>
              <w:jc w:val="right"/>
            </w:pPr>
            <w:r w:rsidRPr="00E921D1">
              <w:t>520</w:t>
            </w:r>
          </w:p>
        </w:tc>
        <w:tc>
          <w:tcPr>
            <w:tcW w:w="1211" w:type="dxa"/>
            <w:tcBorders>
              <w:bottom w:val="single" w:sz="4" w:space="0" w:color="000000"/>
            </w:tcBorders>
            <w:vAlign w:val="center"/>
          </w:tcPr>
          <w:p w14:paraId="56CA0566" w14:textId="439ECBCE" w:rsidR="00625A2E" w:rsidRDefault="00625A2E" w:rsidP="00625A2E">
            <w:pPr>
              <w:pStyle w:val="Els-table-text"/>
              <w:widowControl w:val="0"/>
              <w:jc w:val="right"/>
            </w:pPr>
            <w:r w:rsidRPr="00625A2E">
              <w:t>4.7</w:t>
            </w:r>
          </w:p>
        </w:tc>
        <w:tc>
          <w:tcPr>
            <w:tcW w:w="1212" w:type="dxa"/>
            <w:tcBorders>
              <w:bottom w:val="single" w:sz="4" w:space="0" w:color="000000"/>
            </w:tcBorders>
          </w:tcPr>
          <w:p w14:paraId="1F3DED74" w14:textId="605B5B54" w:rsidR="00625A2E" w:rsidRDefault="00625A2E" w:rsidP="00625A2E">
            <w:pPr>
              <w:pStyle w:val="Els-table-text"/>
              <w:widowControl w:val="0"/>
              <w:jc w:val="right"/>
            </w:pPr>
            <w:r w:rsidRPr="002E41CC">
              <w:t>0.</w:t>
            </w:r>
            <w:r>
              <w:t>90</w:t>
            </w:r>
          </w:p>
        </w:tc>
      </w:tr>
    </w:tbl>
    <w:p w14:paraId="5EBA830E" w14:textId="77777777" w:rsidR="00625A2E" w:rsidRDefault="00625A2E">
      <w:pPr>
        <w:pStyle w:val="Els-body-text"/>
      </w:pPr>
    </w:p>
    <w:p w14:paraId="37037AAE" w14:textId="3FF53ACE" w:rsidR="008C2372" w:rsidRDefault="00420776" w:rsidP="003B659F">
      <w:pPr>
        <w:pStyle w:val="Els-body-text"/>
      </w:pPr>
      <w:r>
        <w:t xml:space="preserve">Furthermore, rows with missing values were excluded. </w:t>
      </w:r>
      <w:r w:rsidR="005C547B" w:rsidRPr="005C547B">
        <w:t xml:space="preserve">Thus, from </w:t>
      </w:r>
      <w:del w:id="33" w:author="Tiago Barreto Tamagusko" w:date="2023-04-04T14:55:00Z">
        <w:r w:rsidR="005C547B" w:rsidRPr="005C547B" w:rsidDel="00F61B31">
          <w:delText xml:space="preserve">a total of </w:delText>
        </w:r>
      </w:del>
      <w:r w:rsidR="005C547B" w:rsidRPr="005C547B">
        <w:t xml:space="preserve">3,166 entries from the 55 monitoring sections, </w:t>
      </w:r>
      <w:r w:rsidR="00C620D5">
        <w:t>2,203 remained with valid data for training and testing the model after processing</w:t>
      </w:r>
      <w:r w:rsidR="005C547B" w:rsidRPr="005C547B">
        <w:t>.</w:t>
      </w:r>
      <w:r w:rsidR="003B659F">
        <w:t xml:space="preserve"> </w:t>
      </w:r>
      <w:r w:rsidR="008C2372" w:rsidRPr="008C2372">
        <w:t xml:space="preserve">In this study, </w:t>
      </w:r>
      <w:ins w:id="34" w:author="Tiago Barreto Tamagusko" w:date="2023-04-04T14:54:00Z">
        <w:r w:rsidR="00F61B31">
          <w:t xml:space="preserve">the outliers were not cleaned. It was observed that some of the values statistically identified as outliers were </w:t>
        </w:r>
        <w:proofErr w:type="gramStart"/>
        <w:r w:rsidR="00F61B31">
          <w:t>actually more</w:t>
        </w:r>
        <w:proofErr w:type="gramEnd"/>
        <w:r w:rsidR="00F61B31">
          <w:t xml:space="preserve"> degraded pavements, with IRI values greater than 3.5. Thus</w:t>
        </w:r>
      </w:ins>
      <w:ins w:id="35" w:author="Tiago Barreto Tamagusko" w:date="2023-04-04T14:55:00Z">
        <w:r w:rsidR="00F61B31">
          <w:t xml:space="preserve">, techniques to rebalance the datasets should be employed in future work </w:t>
        </w:r>
      </w:ins>
      <w:ins w:id="36" w:author="Tiago Barreto Tamagusko" w:date="2023-04-04T14:54:00Z">
        <w:r w:rsidR="00F61B31">
          <w:t>to improve the distribution. Therefore, it is expected that the models developed on these data will have better results for new or good pavements due to the characteristics of the training data.</w:t>
        </w:r>
      </w:ins>
      <w:del w:id="37" w:author="Tiago Barreto Tamagusko" w:date="2023-04-04T14:54:00Z">
        <w:r w:rsidR="008C2372" w:rsidRPr="008C2372" w:rsidDel="00F61B31">
          <w:delText xml:space="preserve">no investigation or cleaning of outliers was performed. Therefore, the results could </w:delText>
        </w:r>
        <w:r w:rsidR="008C2372" w:rsidDel="00F61B31">
          <w:delText>differ</w:delText>
        </w:r>
        <w:r w:rsidR="008C2372" w:rsidRPr="008C2372" w:rsidDel="00F61B31">
          <w:delText xml:space="preserve"> depending on the process adopted to remove outliers.</w:delText>
        </w:r>
      </w:del>
      <w:r w:rsidR="008C2372">
        <w:t xml:space="preserve"> </w:t>
      </w:r>
    </w:p>
    <w:p w14:paraId="1D5BF51A" w14:textId="48F696C9" w:rsidR="005C547B" w:rsidRDefault="00E93E7D">
      <w:pPr>
        <w:pStyle w:val="Els-body-text"/>
      </w:pPr>
      <w:r>
        <w:t>Finally, a random split was performed with 75% of the data for training and 25% for testing.</w:t>
      </w:r>
      <w:r w:rsidR="00401FCA">
        <w:t xml:space="preserve"> A</w:t>
      </w:r>
      <w:r w:rsidR="00401FCA" w:rsidRPr="00401FCA">
        <w:t>ccordingly, 1</w:t>
      </w:r>
      <w:r w:rsidR="00B409CC">
        <w:t>,</w:t>
      </w:r>
      <w:r w:rsidR="00401FCA" w:rsidRPr="00401FCA">
        <w:t>652 sections were used for training and 551 for testing.</w:t>
      </w:r>
    </w:p>
    <w:p w14:paraId="1D98A1B8" w14:textId="77777777" w:rsidR="006041A7" w:rsidRDefault="00420776">
      <w:pPr>
        <w:pStyle w:val="Els-2ndorder-head"/>
        <w:numPr>
          <w:ilvl w:val="1"/>
          <w:numId w:val="17"/>
        </w:numPr>
      </w:pPr>
      <w:r>
        <w:t>Parameter Optimizing</w:t>
      </w:r>
    </w:p>
    <w:p w14:paraId="0A9DC9C9" w14:textId="77777777" w:rsidR="00005E35" w:rsidRDefault="00420776" w:rsidP="00005E35">
      <w:pPr>
        <w:pStyle w:val="Els-body-text"/>
        <w:rPr>
          <w:ins w:id="38" w:author="Tiago Barreto Tamagusko" w:date="2023-04-04T17:12:00Z"/>
        </w:rPr>
      </w:pPr>
      <w:r>
        <w:t>The optimization of the tree's depth was made (</w:t>
      </w:r>
      <w:r w:rsidR="00FE164C">
        <w:fldChar w:fldCharType="begin"/>
      </w:r>
      <w:r w:rsidR="00FE164C">
        <w:instrText xml:space="preserve"> REF _Ref119418558 \h </w:instrText>
      </w:r>
      <w:r w:rsidR="00FE164C">
        <w:fldChar w:fldCharType="separate"/>
      </w:r>
      <w:r w:rsidR="00792D66">
        <w:t xml:space="preserve">Figure </w:t>
      </w:r>
      <w:r w:rsidR="00792D66">
        <w:rPr>
          <w:noProof/>
        </w:rPr>
        <w:t>5</w:t>
      </w:r>
      <w:r w:rsidR="00FE164C">
        <w:fldChar w:fldCharType="end"/>
      </w:r>
      <w:r>
        <w:t xml:space="preserve">). The objective is to find the </w:t>
      </w:r>
      <w:r w:rsidR="00C20EE0">
        <w:t>optimal</w:t>
      </w:r>
      <w:r>
        <w:t xml:space="preserve"> value for which a higher R-squared and the lowest Root-Mean-Square-Error (RMSE) are obtained. </w:t>
      </w:r>
      <w:ins w:id="39" w:author="Tiago Barreto Tamagusko" w:date="2023-04-04T17:10:00Z">
        <w:r w:rsidR="00005E35">
          <w:t>This process was essential to reduce the likelihood of overfitting and underfitting, which could negatively impact the model's performance.</w:t>
        </w:r>
      </w:ins>
      <w:del w:id="40" w:author="Tiago Barreto Tamagusko" w:date="2023-04-04T17:10:00Z">
        <w:r w:rsidR="00C20EE0" w:rsidRPr="00C20EE0" w:rsidDel="00005E35">
          <w:delText>This activity was performed to minimize the possibility of overfitting and underfitting.</w:delText>
        </w:r>
      </w:del>
    </w:p>
    <w:p w14:paraId="667542D3" w14:textId="77777777" w:rsidR="00005E35" w:rsidRDefault="00005E35" w:rsidP="00005E35">
      <w:pPr>
        <w:pStyle w:val="Els-body-text"/>
        <w:rPr>
          <w:ins w:id="41" w:author="Tiago Barreto Tamagusko" w:date="2023-04-04T17:14:00Z"/>
        </w:rPr>
      </w:pPr>
      <w:moveToRangeStart w:id="42" w:author="Tiago Barreto Tamagusko" w:date="2023-04-04T17:08:00Z" w:name="move131520508"/>
      <w:moveTo w:id="43" w:author="Tiago Barreto Tamagusko" w:date="2023-04-04T17:08:00Z">
        <w:r w:rsidRPr="00B3712C">
          <w:t xml:space="preserve">The XGBoost algorithm converges with fewer interactions. Hence, the maximum depth of ten was adopted for the Decision Tree and Random Forest. For the XGBoost, the value four was used. </w:t>
        </w:r>
      </w:moveTo>
      <w:ins w:id="44" w:author="Tiago Barreto Tamagusko" w:date="2023-04-04T17:11:00Z">
        <w:r>
          <w:t>Default values were utilized for the other training parameters to streamline the process and focus on the depth optimization.</w:t>
        </w:r>
      </w:ins>
    </w:p>
    <w:p w14:paraId="1D2A7488" w14:textId="537CBE1A" w:rsidR="00005E35" w:rsidRPr="00005E35" w:rsidRDefault="00005E35">
      <w:pPr>
        <w:pStyle w:val="Els-body-text"/>
        <w:rPr>
          <w:ins w:id="45" w:author="Tiago Barreto Tamagusko" w:date="2023-04-04T17:11:00Z"/>
        </w:rPr>
        <w:pPrChange w:id="46" w:author="Tiago Barreto Tamagusko" w:date="2023-04-04T17:14:00Z">
          <w:pPr>
            <w:pStyle w:val="BodyText2"/>
            <w:spacing w:line="240" w:lineRule="auto"/>
            <w:ind w:firstLine="284"/>
          </w:pPr>
        </w:pPrChange>
      </w:pPr>
      <w:ins w:id="47" w:author="Tiago Barreto Tamagusko" w:date="2023-04-04T17:14:00Z">
        <w:r>
          <w:t>Depth optimization is a critical aspect of model training, as it directly influences the model's ability to generalize and learn from the given data. Too shallow a tree might lead to underfitting, where the model cannot capture the underlying patterns and complexities in the data. Conversely, a too deep tree could result in overfitting, where the model is too specific to the training data and needs to generalize better to unseen data. By carefully tuning the tree depth, the study aimed to balance these two extremes, ensuring that the models could provide accurate and reliable predictions for pavement performance.</w:t>
        </w:r>
      </w:ins>
      <w:ins w:id="48" w:author="Tiago Barreto Tamagusko" w:date="2023-04-04T17:11:00Z">
        <w:r>
          <w:t xml:space="preserve"> </w:t>
        </w:r>
      </w:ins>
      <w:moveTo w:id="49" w:author="Tiago Barreto Tamagusko" w:date="2023-04-04T17:08:00Z">
        <w:del w:id="50" w:author="Tiago Barreto Tamagusko" w:date="2023-04-04T17:11:00Z">
          <w:r w:rsidDel="00005E35">
            <w:delText>D</w:delText>
          </w:r>
          <w:r w:rsidRPr="00B3712C" w:rsidDel="00005E35">
            <w:delText>efault values were adopted for the other training parameters.</w:delText>
          </w:r>
        </w:del>
      </w:moveTo>
    </w:p>
    <w:p w14:paraId="3AFA39C7" w14:textId="77777777" w:rsidR="00005E35" w:rsidRPr="00005E35" w:rsidRDefault="00005E35">
      <w:pPr>
        <w:pStyle w:val="Els-body-text"/>
        <w:rPr>
          <w:moveTo w:id="51" w:author="Tiago Barreto Tamagusko" w:date="2023-04-04T17:08:00Z"/>
          <w:lang/>
          <w:rPrChange w:id="52" w:author="Tiago Barreto Tamagusko" w:date="2023-04-04T17:11:00Z">
            <w:rPr>
              <w:moveTo w:id="53" w:author="Tiago Barreto Tamagusko" w:date="2023-04-04T17:08:00Z"/>
              <w:lang w:val="en-US"/>
            </w:rPr>
          </w:rPrChange>
        </w:rPr>
        <w:pPrChange w:id="54" w:author="Tiago Barreto Tamagusko" w:date="2023-04-04T17:11:00Z">
          <w:pPr>
            <w:pStyle w:val="BodyText2"/>
            <w:spacing w:line="240" w:lineRule="auto"/>
            <w:ind w:firstLine="284"/>
          </w:pPr>
        </w:pPrChange>
      </w:pPr>
    </w:p>
    <w:moveToRangeEnd w:id="42"/>
    <w:p w14:paraId="7BC86AC7" w14:textId="77777777" w:rsidR="00005E35" w:rsidRDefault="00005E35" w:rsidP="00C20EE0">
      <w:pPr>
        <w:pStyle w:val="Els-body-text"/>
      </w:pPr>
    </w:p>
    <w:p w14:paraId="3BA6B36D" w14:textId="77777777" w:rsidR="00C20EE0" w:rsidRDefault="00C20EE0" w:rsidP="00C20EE0">
      <w:pPr>
        <w:pStyle w:val="Els-body-text"/>
        <w:rPr>
          <w:b/>
          <w:bCs/>
          <w:sz w:val="24"/>
        </w:rPr>
      </w:pPr>
    </w:p>
    <w:p w14:paraId="19B69C23" w14:textId="77777777" w:rsidR="006041A7" w:rsidRDefault="00420776">
      <w:pPr>
        <w:keepNext/>
        <w:jc w:val="center"/>
      </w:pPr>
      <w:r>
        <w:rPr>
          <w:noProof/>
        </w:rPr>
        <w:lastRenderedPageBreak/>
        <w:drawing>
          <wp:inline distT="0" distB="0" distL="0" distR="0" wp14:anchorId="794EBDF9" wp14:editId="14F86DA5">
            <wp:extent cx="5940000" cy="2905543"/>
            <wp:effectExtent l="0" t="0" r="3810" b="9525"/>
            <wp:docPr id="2"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Chart, line chart&#10;&#10;Description automatically generated"/>
                    <pic:cNvPicPr>
                      <a:picLocks noChangeAspect="1" noChangeArrowheads="1"/>
                    </pic:cNvPicPr>
                  </pic:nvPicPr>
                  <pic:blipFill rotWithShape="1">
                    <a:blip r:embed="rId17"/>
                    <a:srcRect t="5872" r="948" b="3585"/>
                    <a:stretch/>
                  </pic:blipFill>
                  <pic:spPr bwMode="auto">
                    <a:xfrm>
                      <a:off x="0" y="0"/>
                      <a:ext cx="5940000" cy="2905543"/>
                    </a:xfrm>
                    <a:prstGeom prst="rect">
                      <a:avLst/>
                    </a:prstGeom>
                    <a:ln>
                      <a:noFill/>
                    </a:ln>
                    <a:extLst>
                      <a:ext uri="{53640926-AAD7-44D8-BBD7-CCE9431645EC}">
                        <a14:shadowObscured xmlns:a14="http://schemas.microsoft.com/office/drawing/2010/main"/>
                      </a:ext>
                    </a:extLst>
                  </pic:spPr>
                </pic:pic>
              </a:graphicData>
            </a:graphic>
          </wp:inline>
        </w:drawing>
      </w:r>
    </w:p>
    <w:p w14:paraId="0D90A7A3" w14:textId="1B18CC7C" w:rsidR="006041A7" w:rsidRDefault="00420776">
      <w:pPr>
        <w:pStyle w:val="Els-caption"/>
        <w:jc w:val="center"/>
      </w:pPr>
      <w:bookmarkStart w:id="55" w:name="_Ref119418558"/>
      <w:r>
        <w:t xml:space="preserve">Figure </w:t>
      </w:r>
      <w:r>
        <w:fldChar w:fldCharType="begin"/>
      </w:r>
      <w:r>
        <w:instrText xml:space="preserve"> SEQ Figure \* ARABIC </w:instrText>
      </w:r>
      <w:r>
        <w:fldChar w:fldCharType="separate"/>
      </w:r>
      <w:r w:rsidR="00792D66">
        <w:rPr>
          <w:noProof/>
        </w:rPr>
        <w:t>5</w:t>
      </w:r>
      <w:r>
        <w:fldChar w:fldCharType="end"/>
      </w:r>
      <w:bookmarkEnd w:id="55"/>
      <w:r>
        <w:t>. Tree depth tuning</w:t>
      </w:r>
    </w:p>
    <w:p w14:paraId="66569D28" w14:textId="1959995C" w:rsidR="005C547B" w:rsidDel="00005E35" w:rsidRDefault="005C547B">
      <w:pPr>
        <w:pStyle w:val="BodyText2"/>
        <w:spacing w:line="240" w:lineRule="auto"/>
        <w:rPr>
          <w:del w:id="56" w:author="Tiago Barreto Tamagusko" w:date="2023-04-04T17:07:00Z"/>
        </w:rPr>
        <w:pPrChange w:id="57" w:author="Tiago Barreto Tamagusko" w:date="2023-04-04T17:07:00Z">
          <w:pPr>
            <w:pStyle w:val="BodyText2"/>
            <w:spacing w:line="240" w:lineRule="auto"/>
            <w:ind w:firstLine="284"/>
          </w:pPr>
        </w:pPrChange>
      </w:pPr>
    </w:p>
    <w:p w14:paraId="017BBF2F" w14:textId="7AF76C88" w:rsidR="006041A7" w:rsidDel="00005E35" w:rsidRDefault="00420776">
      <w:pPr>
        <w:pStyle w:val="BodyText2"/>
        <w:spacing w:line="240" w:lineRule="auto"/>
        <w:ind w:firstLine="284"/>
        <w:rPr>
          <w:moveFrom w:id="58" w:author="Tiago Barreto Tamagusko" w:date="2023-04-04T17:08:00Z"/>
          <w:lang w:val="en-US"/>
        </w:rPr>
      </w:pPr>
      <w:moveFromRangeStart w:id="59" w:author="Tiago Barreto Tamagusko" w:date="2023-04-04T17:08:00Z" w:name="move131520508"/>
      <w:moveFrom w:id="60" w:author="Tiago Barreto Tamagusko" w:date="2023-04-04T17:08:00Z">
        <w:r w:rsidRPr="00B3712C" w:rsidDel="00005E35">
          <w:t>The XGBoost algorithm converges with fewer interactions. Hence, the maximum depth of ten was adopted for the Decision Tree and Random Forest</w:t>
        </w:r>
        <w:r w:rsidR="008C2372" w:rsidRPr="00B3712C" w:rsidDel="00005E35">
          <w:t>.</w:t>
        </w:r>
        <w:r w:rsidRPr="00B3712C" w:rsidDel="00005E35">
          <w:t xml:space="preserve"> </w:t>
        </w:r>
        <w:r w:rsidR="008C2372" w:rsidRPr="00B3712C" w:rsidDel="00005E35">
          <w:t>F</w:t>
        </w:r>
        <w:r w:rsidRPr="00B3712C" w:rsidDel="00005E35">
          <w:t>or the XGBoost</w:t>
        </w:r>
        <w:r w:rsidR="008C2372" w:rsidRPr="00B3712C" w:rsidDel="00005E35">
          <w:t>,</w:t>
        </w:r>
        <w:r w:rsidRPr="00B3712C" w:rsidDel="00005E35">
          <w:t xml:space="preserve"> </w:t>
        </w:r>
        <w:r w:rsidR="008C2372" w:rsidRPr="00B3712C" w:rsidDel="00005E35">
          <w:t xml:space="preserve">the value </w:t>
        </w:r>
        <w:r w:rsidR="00A71D7C" w:rsidRPr="00B3712C" w:rsidDel="00005E35">
          <w:t>four</w:t>
        </w:r>
        <w:r w:rsidRPr="00B3712C" w:rsidDel="00005E35">
          <w:t xml:space="preserve"> was used. </w:t>
        </w:r>
        <w:r w:rsidR="003B659F" w:rsidDel="00005E35">
          <w:rPr>
            <w:lang w:val="en-US"/>
          </w:rPr>
          <w:t>D</w:t>
        </w:r>
        <w:r w:rsidRPr="00B3712C" w:rsidDel="00005E35">
          <w:rPr>
            <w:lang w:val="en-US"/>
          </w:rPr>
          <w:t>efault values were adopted for the other training parameters.</w:t>
        </w:r>
      </w:moveFrom>
    </w:p>
    <w:moveFromRangeEnd w:id="59"/>
    <w:p w14:paraId="03620C93" w14:textId="77777777" w:rsidR="006041A7" w:rsidRDefault="00420776">
      <w:pPr>
        <w:pStyle w:val="Els-1storder-head"/>
      </w:pPr>
      <w:r>
        <w:t>Results</w:t>
      </w:r>
    </w:p>
    <w:p w14:paraId="6389141B" w14:textId="7546C743" w:rsidR="006041A7" w:rsidRDefault="005C547B" w:rsidP="003B659F">
      <w:pPr>
        <w:pStyle w:val="Els-body-text"/>
      </w:pPr>
      <w:r w:rsidRPr="005C547B">
        <w:t xml:space="preserve">The execution time of these models on the workstation described in item </w:t>
      </w:r>
      <w:r>
        <w:fldChar w:fldCharType="begin"/>
      </w:r>
      <w:r>
        <w:instrText xml:space="preserve"> REF _Ref119427054 \r \h </w:instrText>
      </w:r>
      <w:r>
        <w:fldChar w:fldCharType="separate"/>
      </w:r>
      <w:r w:rsidR="00792D66">
        <w:t>3.1</w:t>
      </w:r>
      <w:r>
        <w:fldChar w:fldCharType="end"/>
      </w:r>
      <w:r>
        <w:t xml:space="preserve"> </w:t>
      </w:r>
      <w:r w:rsidRPr="005C547B">
        <w:t xml:space="preserve">was </w:t>
      </w:r>
      <w:r w:rsidR="003B659F">
        <w:t xml:space="preserve">only </w:t>
      </w:r>
      <w:r w:rsidRPr="005C547B">
        <w:t>few seconds. However, this value is unimportant for a PMS, since th</w:t>
      </w:r>
      <w:r w:rsidR="003B659F">
        <w:t>e</w:t>
      </w:r>
      <w:r w:rsidRPr="005C547B">
        <w:t xml:space="preserve"> prediction of pavement quality is an activity that must be performed </w:t>
      </w:r>
      <w:r w:rsidR="003B659F">
        <w:t xml:space="preserve">only </w:t>
      </w:r>
      <w:r w:rsidRPr="005C547B">
        <w:t xml:space="preserve">few times a year. Thus, it can be said that the computational power required to </w:t>
      </w:r>
      <w:r w:rsidRPr="00B3712C">
        <w:t>process 55</w:t>
      </w:r>
      <w:r w:rsidRPr="005C547B">
        <w:t xml:space="preserve"> monitoring sections is low.</w:t>
      </w:r>
      <w:r w:rsidR="003B659F">
        <w:t xml:space="preserve"> </w:t>
      </w:r>
      <w:r w:rsidR="00420776">
        <w:t>The first element evaluated is the importance of the features to the predictions (</w:t>
      </w:r>
      <w:r w:rsidR="00625A2E">
        <w:fldChar w:fldCharType="begin"/>
      </w:r>
      <w:r w:rsidR="00625A2E">
        <w:instrText xml:space="preserve"> REF _Ref119419531 \h </w:instrText>
      </w:r>
      <w:r w:rsidR="00625A2E">
        <w:fldChar w:fldCharType="separate"/>
      </w:r>
      <w:r w:rsidR="00792D66">
        <w:t xml:space="preserve">Table </w:t>
      </w:r>
      <w:r w:rsidR="00792D66">
        <w:rPr>
          <w:noProof/>
        </w:rPr>
        <w:t>3</w:t>
      </w:r>
      <w:r w:rsidR="00625A2E">
        <w:fldChar w:fldCharType="end"/>
      </w:r>
      <w:r w:rsidR="00420776">
        <w:t>).</w:t>
      </w:r>
    </w:p>
    <w:p w14:paraId="1CD537B2" w14:textId="3889EFDD" w:rsidR="006041A7" w:rsidRDefault="00420776">
      <w:pPr>
        <w:pStyle w:val="Els-caption"/>
        <w:spacing w:after="80"/>
        <w:ind w:left="1440"/>
      </w:pPr>
      <w:r>
        <w:t xml:space="preserve">     </w:t>
      </w:r>
      <w:bookmarkStart w:id="61" w:name="_Ref119419531"/>
      <w:r>
        <w:t xml:space="preserve">Table </w:t>
      </w:r>
      <w:r>
        <w:fldChar w:fldCharType="begin"/>
      </w:r>
      <w:r>
        <w:instrText xml:space="preserve"> SEQ Table \* ARABIC </w:instrText>
      </w:r>
      <w:r>
        <w:fldChar w:fldCharType="separate"/>
      </w:r>
      <w:r w:rsidR="00792D66">
        <w:rPr>
          <w:noProof/>
        </w:rPr>
        <w:t>3</w:t>
      </w:r>
      <w:r>
        <w:fldChar w:fldCharType="end"/>
      </w:r>
      <w:bookmarkEnd w:id="61"/>
      <w:r>
        <w:t>. Feature importance for models</w:t>
      </w:r>
    </w:p>
    <w:tbl>
      <w:tblPr>
        <w:tblW w:w="6096" w:type="dxa"/>
        <w:jc w:val="center"/>
        <w:tblLayout w:type="fixed"/>
        <w:tblLook w:val="01E0" w:firstRow="1" w:lastRow="1" w:firstColumn="1" w:lastColumn="1" w:noHBand="0" w:noVBand="0"/>
      </w:tblPr>
      <w:tblGrid>
        <w:gridCol w:w="1665"/>
        <w:gridCol w:w="1477"/>
        <w:gridCol w:w="1477"/>
        <w:gridCol w:w="1477"/>
      </w:tblGrid>
      <w:tr w:rsidR="006041A7" w14:paraId="328F4BD7" w14:textId="77777777">
        <w:trPr>
          <w:jc w:val="center"/>
        </w:trPr>
        <w:tc>
          <w:tcPr>
            <w:tcW w:w="1664" w:type="dxa"/>
            <w:tcBorders>
              <w:top w:val="single" w:sz="4" w:space="0" w:color="000000"/>
              <w:bottom w:val="single" w:sz="4" w:space="0" w:color="000000"/>
            </w:tcBorders>
          </w:tcPr>
          <w:p w14:paraId="3AC660C3" w14:textId="77777777" w:rsidR="006041A7" w:rsidRDefault="00420776">
            <w:pPr>
              <w:pStyle w:val="Els-table-text"/>
              <w:widowControl w:val="0"/>
            </w:pPr>
            <w:r>
              <w:t>Feature</w:t>
            </w:r>
          </w:p>
        </w:tc>
        <w:tc>
          <w:tcPr>
            <w:tcW w:w="1477" w:type="dxa"/>
            <w:tcBorders>
              <w:top w:val="single" w:sz="4" w:space="0" w:color="000000"/>
              <w:bottom w:val="single" w:sz="4" w:space="0" w:color="000000"/>
            </w:tcBorders>
          </w:tcPr>
          <w:p w14:paraId="677ADC0C" w14:textId="77777777" w:rsidR="006041A7" w:rsidRDefault="00420776">
            <w:pPr>
              <w:pStyle w:val="Els-table-text"/>
              <w:widowControl w:val="0"/>
              <w:jc w:val="right"/>
            </w:pPr>
            <w:r>
              <w:t>Decision Tree</w:t>
            </w:r>
          </w:p>
        </w:tc>
        <w:tc>
          <w:tcPr>
            <w:tcW w:w="1477" w:type="dxa"/>
            <w:tcBorders>
              <w:top w:val="single" w:sz="4" w:space="0" w:color="000000"/>
              <w:bottom w:val="single" w:sz="4" w:space="0" w:color="000000"/>
            </w:tcBorders>
          </w:tcPr>
          <w:p w14:paraId="6F58B5F0" w14:textId="77777777" w:rsidR="006041A7" w:rsidRDefault="00420776">
            <w:pPr>
              <w:pStyle w:val="Els-table-text"/>
              <w:widowControl w:val="0"/>
              <w:jc w:val="right"/>
            </w:pPr>
            <w:r>
              <w:t>Random Forest</w:t>
            </w:r>
          </w:p>
        </w:tc>
        <w:tc>
          <w:tcPr>
            <w:tcW w:w="1477" w:type="dxa"/>
            <w:tcBorders>
              <w:top w:val="single" w:sz="4" w:space="0" w:color="000000"/>
              <w:bottom w:val="single" w:sz="4" w:space="0" w:color="000000"/>
            </w:tcBorders>
          </w:tcPr>
          <w:p w14:paraId="3948A283" w14:textId="77777777" w:rsidR="006041A7" w:rsidRDefault="00420776">
            <w:pPr>
              <w:pStyle w:val="Els-table-text"/>
              <w:widowControl w:val="0"/>
              <w:jc w:val="right"/>
            </w:pPr>
            <w:r>
              <w:t>XGBoost</w:t>
            </w:r>
          </w:p>
        </w:tc>
      </w:tr>
      <w:tr w:rsidR="006041A7" w14:paraId="3A6D5FD1" w14:textId="77777777">
        <w:trPr>
          <w:jc w:val="center"/>
        </w:trPr>
        <w:tc>
          <w:tcPr>
            <w:tcW w:w="1664" w:type="dxa"/>
            <w:tcBorders>
              <w:top w:val="single" w:sz="4" w:space="0" w:color="000000"/>
            </w:tcBorders>
          </w:tcPr>
          <w:p w14:paraId="3E5D3F30" w14:textId="77777777" w:rsidR="006041A7" w:rsidRDefault="00420776">
            <w:pPr>
              <w:pStyle w:val="Els-table-text"/>
              <w:widowControl w:val="0"/>
            </w:pPr>
            <w:r>
              <w:t>AADTT</w:t>
            </w:r>
          </w:p>
        </w:tc>
        <w:tc>
          <w:tcPr>
            <w:tcW w:w="1477" w:type="dxa"/>
            <w:tcBorders>
              <w:top w:val="single" w:sz="4" w:space="0" w:color="000000"/>
            </w:tcBorders>
          </w:tcPr>
          <w:p w14:paraId="1A4DE43D" w14:textId="77777777" w:rsidR="006041A7" w:rsidRDefault="00420776">
            <w:pPr>
              <w:pStyle w:val="Els-table-text"/>
              <w:widowControl w:val="0"/>
              <w:jc w:val="right"/>
            </w:pPr>
            <w:r>
              <w:t>34.4%</w:t>
            </w:r>
          </w:p>
        </w:tc>
        <w:tc>
          <w:tcPr>
            <w:tcW w:w="1477" w:type="dxa"/>
            <w:tcBorders>
              <w:top w:val="single" w:sz="4" w:space="0" w:color="000000"/>
            </w:tcBorders>
          </w:tcPr>
          <w:p w14:paraId="3939BCCC" w14:textId="77777777" w:rsidR="006041A7" w:rsidRDefault="00420776">
            <w:pPr>
              <w:pStyle w:val="Els-table-text"/>
              <w:widowControl w:val="0"/>
              <w:jc w:val="right"/>
            </w:pPr>
            <w:r>
              <w:t>34.0%</w:t>
            </w:r>
          </w:p>
        </w:tc>
        <w:tc>
          <w:tcPr>
            <w:tcW w:w="1477" w:type="dxa"/>
            <w:tcBorders>
              <w:top w:val="single" w:sz="4" w:space="0" w:color="000000"/>
            </w:tcBorders>
          </w:tcPr>
          <w:p w14:paraId="770CA045" w14:textId="77777777" w:rsidR="006041A7" w:rsidRDefault="00420776">
            <w:pPr>
              <w:pStyle w:val="Els-table-text"/>
              <w:widowControl w:val="0"/>
              <w:jc w:val="right"/>
            </w:pPr>
            <w:r>
              <w:t>32.3%</w:t>
            </w:r>
          </w:p>
        </w:tc>
      </w:tr>
      <w:tr w:rsidR="006041A7" w14:paraId="7669ECE7" w14:textId="77777777">
        <w:trPr>
          <w:jc w:val="center"/>
        </w:trPr>
        <w:tc>
          <w:tcPr>
            <w:tcW w:w="1664" w:type="dxa"/>
          </w:tcPr>
          <w:p w14:paraId="1101AC5F" w14:textId="77777777" w:rsidR="006041A7" w:rsidRDefault="00420776">
            <w:pPr>
              <w:pStyle w:val="Els-table-text"/>
              <w:widowControl w:val="0"/>
            </w:pPr>
            <w:r>
              <w:t>SN</w:t>
            </w:r>
          </w:p>
        </w:tc>
        <w:tc>
          <w:tcPr>
            <w:tcW w:w="1477" w:type="dxa"/>
          </w:tcPr>
          <w:p w14:paraId="083E6B04" w14:textId="77777777" w:rsidR="006041A7" w:rsidRDefault="00420776">
            <w:pPr>
              <w:pStyle w:val="Els-table-text"/>
              <w:widowControl w:val="0"/>
              <w:jc w:val="right"/>
            </w:pPr>
            <w:r>
              <w:t>22.8%</w:t>
            </w:r>
          </w:p>
        </w:tc>
        <w:tc>
          <w:tcPr>
            <w:tcW w:w="1477" w:type="dxa"/>
          </w:tcPr>
          <w:p w14:paraId="5D9C3C43" w14:textId="77777777" w:rsidR="006041A7" w:rsidRDefault="00420776">
            <w:pPr>
              <w:pStyle w:val="Els-table-text"/>
              <w:widowControl w:val="0"/>
              <w:jc w:val="right"/>
            </w:pPr>
            <w:r>
              <w:t>17.3%</w:t>
            </w:r>
          </w:p>
        </w:tc>
        <w:tc>
          <w:tcPr>
            <w:tcW w:w="1477" w:type="dxa"/>
          </w:tcPr>
          <w:p w14:paraId="4DC0BEF0" w14:textId="77777777" w:rsidR="006041A7" w:rsidRDefault="00420776">
            <w:pPr>
              <w:pStyle w:val="Els-table-text"/>
              <w:widowControl w:val="0"/>
              <w:jc w:val="right"/>
            </w:pPr>
            <w:r>
              <w:t>29.1%</w:t>
            </w:r>
          </w:p>
        </w:tc>
      </w:tr>
      <w:tr w:rsidR="006041A7" w14:paraId="40401B92" w14:textId="77777777">
        <w:trPr>
          <w:jc w:val="center"/>
        </w:trPr>
        <w:tc>
          <w:tcPr>
            <w:tcW w:w="1664" w:type="dxa"/>
          </w:tcPr>
          <w:p w14:paraId="58B25373" w14:textId="77777777" w:rsidR="006041A7" w:rsidRDefault="00420776">
            <w:pPr>
              <w:pStyle w:val="Els-table-text"/>
              <w:widowControl w:val="0"/>
            </w:pPr>
            <w:r>
              <w:t>Temperature</w:t>
            </w:r>
          </w:p>
        </w:tc>
        <w:tc>
          <w:tcPr>
            <w:tcW w:w="1477" w:type="dxa"/>
          </w:tcPr>
          <w:p w14:paraId="4C385498" w14:textId="77777777" w:rsidR="006041A7" w:rsidRDefault="00420776">
            <w:pPr>
              <w:pStyle w:val="Els-table-text"/>
              <w:widowControl w:val="0"/>
              <w:jc w:val="right"/>
            </w:pPr>
            <w:r>
              <w:t>17.0%</w:t>
            </w:r>
          </w:p>
        </w:tc>
        <w:tc>
          <w:tcPr>
            <w:tcW w:w="1477" w:type="dxa"/>
          </w:tcPr>
          <w:p w14:paraId="281221B0" w14:textId="77777777" w:rsidR="006041A7" w:rsidRDefault="00420776">
            <w:pPr>
              <w:pStyle w:val="Els-table-text"/>
              <w:widowControl w:val="0"/>
              <w:jc w:val="right"/>
            </w:pPr>
            <w:r>
              <w:t>18.9%</w:t>
            </w:r>
          </w:p>
        </w:tc>
        <w:tc>
          <w:tcPr>
            <w:tcW w:w="1477" w:type="dxa"/>
          </w:tcPr>
          <w:p w14:paraId="5AA327F0" w14:textId="77777777" w:rsidR="006041A7" w:rsidRDefault="00420776">
            <w:pPr>
              <w:pStyle w:val="Els-table-text"/>
              <w:widowControl w:val="0"/>
              <w:jc w:val="right"/>
            </w:pPr>
            <w:r>
              <w:t>15.8%</w:t>
            </w:r>
          </w:p>
        </w:tc>
      </w:tr>
      <w:tr w:rsidR="006041A7" w14:paraId="562846E0" w14:textId="77777777">
        <w:trPr>
          <w:jc w:val="center"/>
        </w:trPr>
        <w:tc>
          <w:tcPr>
            <w:tcW w:w="1664" w:type="dxa"/>
          </w:tcPr>
          <w:p w14:paraId="766E93C4" w14:textId="77777777" w:rsidR="006041A7" w:rsidRDefault="00420776">
            <w:pPr>
              <w:pStyle w:val="Els-table-text"/>
              <w:widowControl w:val="0"/>
            </w:pPr>
            <w:r>
              <w:t>Precipitation</w:t>
            </w:r>
          </w:p>
        </w:tc>
        <w:tc>
          <w:tcPr>
            <w:tcW w:w="1477" w:type="dxa"/>
          </w:tcPr>
          <w:p w14:paraId="0B27BD58" w14:textId="77777777" w:rsidR="006041A7" w:rsidRDefault="00420776">
            <w:pPr>
              <w:pStyle w:val="Els-table-text"/>
              <w:widowControl w:val="0"/>
              <w:jc w:val="right"/>
            </w:pPr>
            <w:r>
              <w:t>11.9%</w:t>
            </w:r>
          </w:p>
        </w:tc>
        <w:tc>
          <w:tcPr>
            <w:tcW w:w="1477" w:type="dxa"/>
          </w:tcPr>
          <w:p w14:paraId="0E978541" w14:textId="77777777" w:rsidR="006041A7" w:rsidRDefault="00420776">
            <w:pPr>
              <w:pStyle w:val="Els-table-text"/>
              <w:widowControl w:val="0"/>
              <w:jc w:val="right"/>
            </w:pPr>
            <w:r>
              <w:t>17.4%</w:t>
            </w:r>
          </w:p>
        </w:tc>
        <w:tc>
          <w:tcPr>
            <w:tcW w:w="1477" w:type="dxa"/>
          </w:tcPr>
          <w:p w14:paraId="65DFCF80" w14:textId="77777777" w:rsidR="006041A7" w:rsidRDefault="00420776">
            <w:pPr>
              <w:pStyle w:val="Els-table-text"/>
              <w:widowControl w:val="0"/>
              <w:jc w:val="right"/>
            </w:pPr>
            <w:r>
              <w:t>11.8%</w:t>
            </w:r>
          </w:p>
        </w:tc>
      </w:tr>
      <w:tr w:rsidR="006041A7" w14:paraId="25DAC7F5" w14:textId="77777777">
        <w:trPr>
          <w:jc w:val="center"/>
        </w:trPr>
        <w:tc>
          <w:tcPr>
            <w:tcW w:w="1664" w:type="dxa"/>
            <w:tcBorders>
              <w:bottom w:val="single" w:sz="4" w:space="0" w:color="000000"/>
            </w:tcBorders>
          </w:tcPr>
          <w:p w14:paraId="6233F65C" w14:textId="77777777" w:rsidR="006041A7" w:rsidRDefault="00420776">
            <w:pPr>
              <w:pStyle w:val="Els-table-text"/>
              <w:widowControl w:val="0"/>
            </w:pPr>
            <w:r>
              <w:t>Year</w:t>
            </w:r>
          </w:p>
        </w:tc>
        <w:tc>
          <w:tcPr>
            <w:tcW w:w="1477" w:type="dxa"/>
            <w:tcBorders>
              <w:bottom w:val="single" w:sz="4" w:space="0" w:color="000000"/>
            </w:tcBorders>
          </w:tcPr>
          <w:p w14:paraId="7E7F1257" w14:textId="77777777" w:rsidR="006041A7" w:rsidRDefault="00420776">
            <w:pPr>
              <w:pStyle w:val="Els-table-text"/>
              <w:widowControl w:val="0"/>
              <w:jc w:val="right"/>
            </w:pPr>
            <w:r>
              <w:t>13.9%</w:t>
            </w:r>
          </w:p>
        </w:tc>
        <w:tc>
          <w:tcPr>
            <w:tcW w:w="1477" w:type="dxa"/>
            <w:tcBorders>
              <w:bottom w:val="single" w:sz="4" w:space="0" w:color="000000"/>
            </w:tcBorders>
          </w:tcPr>
          <w:p w14:paraId="6BEF9B86" w14:textId="77777777" w:rsidR="006041A7" w:rsidRDefault="00420776">
            <w:pPr>
              <w:pStyle w:val="Els-table-text"/>
              <w:widowControl w:val="0"/>
              <w:jc w:val="right"/>
            </w:pPr>
            <w:r>
              <w:t>12.4%</w:t>
            </w:r>
          </w:p>
        </w:tc>
        <w:tc>
          <w:tcPr>
            <w:tcW w:w="1477" w:type="dxa"/>
            <w:tcBorders>
              <w:bottom w:val="single" w:sz="4" w:space="0" w:color="000000"/>
            </w:tcBorders>
          </w:tcPr>
          <w:p w14:paraId="622E50B3" w14:textId="77777777" w:rsidR="006041A7" w:rsidRDefault="00420776">
            <w:pPr>
              <w:pStyle w:val="Els-table-text"/>
              <w:widowControl w:val="0"/>
              <w:jc w:val="right"/>
            </w:pPr>
            <w:r>
              <w:t>11.0%</w:t>
            </w:r>
          </w:p>
        </w:tc>
      </w:tr>
    </w:tbl>
    <w:p w14:paraId="5535CF2E" w14:textId="77777777" w:rsidR="006041A7" w:rsidRDefault="006041A7">
      <w:pPr>
        <w:pStyle w:val="Els-body-text"/>
      </w:pPr>
    </w:p>
    <w:p w14:paraId="45D3E02B" w14:textId="45525ED6" w:rsidR="005E4516" w:rsidRDefault="005E4516" w:rsidP="00B409CC">
      <w:pPr>
        <w:pStyle w:val="Els-body-text"/>
      </w:pPr>
      <w:r w:rsidRPr="005E4516">
        <w:t xml:space="preserve">The importance of features had a similar order </w:t>
      </w:r>
      <w:r w:rsidR="00C620D5">
        <w:t>to</w:t>
      </w:r>
      <w:r w:rsidRPr="005E4516">
        <w:t xml:space="preserve"> </w:t>
      </w:r>
      <w:r w:rsidR="00C620D5">
        <w:t xml:space="preserve">the </w:t>
      </w:r>
      <w:r w:rsidRPr="005E4516">
        <w:t>models</w:t>
      </w:r>
      <w:r>
        <w:t xml:space="preserve"> developed</w:t>
      </w:r>
      <w:r w:rsidRPr="005E4516">
        <w:t xml:space="preserve">. </w:t>
      </w:r>
      <w:r w:rsidR="00C20EE0" w:rsidRPr="00C20EE0">
        <w:t xml:space="preserve">The most important </w:t>
      </w:r>
      <w:r w:rsidR="00FE1998">
        <w:t>feature</w:t>
      </w:r>
      <w:r w:rsidR="00C20EE0" w:rsidRPr="00C20EE0">
        <w:t xml:space="preserve"> was traffic (AADTT), corresponding to approximately one</w:t>
      </w:r>
      <w:r w:rsidR="00FE1998">
        <w:t>-</w:t>
      </w:r>
      <w:r w:rsidR="00C20EE0" w:rsidRPr="00C20EE0">
        <w:t xml:space="preserve">third </w:t>
      </w:r>
      <w:r w:rsidR="003B659F">
        <w:t>for</w:t>
      </w:r>
      <w:r w:rsidR="00C20EE0" w:rsidRPr="00C20EE0">
        <w:t xml:space="preserve"> all models.</w:t>
      </w:r>
      <w:r w:rsidRPr="005E4516">
        <w:t xml:space="preserve"> The second position was the pavement structure (SN) for the Decision Tree and XGBoost algorithms. </w:t>
      </w:r>
      <w:r w:rsidR="00C20EE0" w:rsidRPr="00C20EE0">
        <w:t>However, in Random Forest, there was an inversion with temperature in second place.</w:t>
      </w:r>
      <w:r w:rsidR="00C20EE0">
        <w:t xml:space="preserve"> </w:t>
      </w:r>
      <w:r w:rsidRPr="005E4516">
        <w:t xml:space="preserve">As </w:t>
      </w:r>
      <w:r w:rsidR="008C2372">
        <w:t xml:space="preserve">the </w:t>
      </w:r>
      <w:r w:rsidRPr="005E4516">
        <w:t xml:space="preserve">Random Forest </w:t>
      </w:r>
      <w:r w:rsidR="008C2372">
        <w:t>a</w:t>
      </w:r>
      <w:r w:rsidR="00C620D5">
        <w:t xml:space="preserve">lgorithm </w:t>
      </w:r>
      <w:r w:rsidRPr="005E4516">
        <w:t xml:space="preserve">gave less importance to structural capacity, greater weight was allocated to climatic factors, mainly precipitation. Thus, the XGBoost </w:t>
      </w:r>
      <w:r w:rsidR="008C2372">
        <w:t>m</w:t>
      </w:r>
      <w:r w:rsidRPr="005E4516">
        <w:t xml:space="preserve">odel, unlike the previous ones, took more into account the structural capacity. </w:t>
      </w:r>
      <w:r w:rsidR="00C620D5" w:rsidRPr="00C620D5">
        <w:t xml:space="preserve">Based on </w:t>
      </w:r>
      <w:r w:rsidR="00C620D5">
        <w:fldChar w:fldCharType="begin"/>
      </w:r>
      <w:r w:rsidR="00C620D5">
        <w:instrText xml:space="preserve"> REF _Ref119419531 \h </w:instrText>
      </w:r>
      <w:r w:rsidR="00C620D5">
        <w:fldChar w:fldCharType="separate"/>
      </w:r>
      <w:r w:rsidR="00792D66">
        <w:t xml:space="preserve">Table </w:t>
      </w:r>
      <w:r w:rsidR="00792D66">
        <w:rPr>
          <w:noProof/>
        </w:rPr>
        <w:t>3</w:t>
      </w:r>
      <w:r w:rsidR="00C620D5">
        <w:fldChar w:fldCharType="end"/>
      </w:r>
      <w:r w:rsidR="00C620D5" w:rsidRPr="00C620D5">
        <w:t>,</w:t>
      </w:r>
      <w:r w:rsidR="00DE722D" w:rsidRPr="00DE722D">
        <w:t xml:space="preserve"> the Random Forest algorithm seems more robust</w:t>
      </w:r>
      <w:r w:rsidR="003B659F">
        <w:t xml:space="preserve"> b</w:t>
      </w:r>
      <w:r w:rsidR="00C620D5" w:rsidRPr="00C620D5">
        <w:t xml:space="preserve">ecause it better distributes the weights among the various </w:t>
      </w:r>
      <w:r w:rsidR="008C2372">
        <w:t>features</w:t>
      </w:r>
      <w:r w:rsidR="00C620D5" w:rsidRPr="00C620D5">
        <w:t>.</w:t>
      </w:r>
      <w:r w:rsidR="00DE722D">
        <w:t xml:space="preserve"> </w:t>
      </w:r>
      <w:r w:rsidRPr="005E4516">
        <w:t xml:space="preserve">Finally, the percentages show that the choice of features to train the models was </w:t>
      </w:r>
      <w:ins w:id="62" w:author="Tiago Barreto Tamagusko" w:date="2023-04-04T15:48:00Z">
        <w:r w:rsidR="00B722ED">
          <w:t>appropriate</w:t>
        </w:r>
      </w:ins>
      <w:del w:id="63" w:author="Tiago Barreto Tamagusko" w:date="2023-04-04T15:48:00Z">
        <w:r w:rsidRPr="005E4516" w:rsidDel="00B722ED">
          <w:delText>adequate</w:delText>
        </w:r>
      </w:del>
      <w:r w:rsidRPr="005E4516">
        <w:t>.</w:t>
      </w:r>
    </w:p>
    <w:p w14:paraId="786D48E9" w14:textId="1FDDACC9" w:rsidR="00980AB0" w:rsidRDefault="00980AB0" w:rsidP="00B722ED">
      <w:pPr>
        <w:pStyle w:val="Els-body-text"/>
        <w:rPr>
          <w:ins w:id="64" w:author="Tiago Barreto Tamagusko" w:date="2023-04-04T17:00:00Z"/>
        </w:rPr>
      </w:pPr>
      <w:ins w:id="65" w:author="Tiago Barreto Tamagusko" w:date="2023-04-04T16:26:00Z">
        <w:r>
          <w:t xml:space="preserve">Predictive ability and errors were tested using R-squared and RMSE (Root Mean Square Error) indicators to determine the best model. The ideal R-squared value is as close as possible to one, indicating that predicted values match actual field measurements. On the other hand, the RMSE measures the average magnitude of the prediction errors, with a lower value indicating a better model fit. </w:t>
        </w:r>
        <w:r>
          <w:fldChar w:fldCharType="begin"/>
        </w:r>
        <w:r>
          <w:instrText xml:space="preserve"> REF _Ref119359832 \h </w:instrText>
        </w:r>
      </w:ins>
      <w:ins w:id="66" w:author="Tiago Barreto Tamagusko" w:date="2023-04-04T16:26:00Z">
        <w:r>
          <w:fldChar w:fldCharType="separate"/>
        </w:r>
        <w:r>
          <w:t xml:space="preserve">Figure </w:t>
        </w:r>
        <w:r>
          <w:rPr>
            <w:noProof/>
          </w:rPr>
          <w:t>6</w:t>
        </w:r>
        <w:r>
          <w:fldChar w:fldCharType="end"/>
        </w:r>
        <w:r>
          <w:t xml:space="preserve"> illustrates the results and compares the models. The </w:t>
        </w:r>
        <w:r>
          <w:lastRenderedPageBreak/>
          <w:t>vertical axis represents predictive values, while the horizontal axis represents measured values. In an ideal model, points would be situated on the diagonal connecting the axes, representing accurate predictions with minimal errors.</w:t>
        </w:r>
      </w:ins>
    </w:p>
    <w:p w14:paraId="7F3C1C2A" w14:textId="77777777" w:rsidR="00A5622E" w:rsidRDefault="00A5622E" w:rsidP="00B722ED">
      <w:pPr>
        <w:pStyle w:val="Els-body-text"/>
        <w:rPr>
          <w:ins w:id="67" w:author="Tiago Barreto Tamagusko" w:date="2023-04-04T16:26:00Z"/>
        </w:rPr>
      </w:pPr>
    </w:p>
    <w:p w14:paraId="5DEC8F37" w14:textId="29597C97" w:rsidR="00DE722D" w:rsidDel="00B722ED" w:rsidRDefault="00420776">
      <w:pPr>
        <w:pStyle w:val="Els-body-text"/>
        <w:ind w:firstLine="0"/>
        <w:rPr>
          <w:del w:id="68" w:author="Tiago Barreto Tamagusko" w:date="2023-04-04T15:49:00Z"/>
        </w:rPr>
        <w:pPrChange w:id="69" w:author="Tiago Barreto Tamagusko" w:date="2023-04-04T16:26:00Z">
          <w:pPr>
            <w:pStyle w:val="Els-body-text"/>
          </w:pPr>
        </w:pPrChange>
      </w:pPr>
      <w:del w:id="70" w:author="Tiago Barreto Tamagusko" w:date="2023-04-04T15:48:00Z">
        <w:r w:rsidDel="00B722ED">
          <w:delText>Predictive ability and errors were tested to choose the best model. In the error analysis, the indicators used were the R-squared and the RMSE. For R-squared, the goal is to get as close as possible to value</w:delText>
        </w:r>
        <w:r w:rsidR="00C620D5" w:rsidDel="00B722ED">
          <w:delText xml:space="preserve"> one</w:delText>
        </w:r>
        <w:r w:rsidR="00DE722D" w:rsidDel="00B722ED">
          <w:delText>,</w:delText>
        </w:r>
        <w:r w:rsidDel="00B722ED">
          <w:delText xml:space="preserve"> </w:delText>
        </w:r>
        <w:r w:rsidR="00DE722D" w:rsidRPr="00DE722D" w:rsidDel="00B722ED">
          <w:delText>i.e., predicted values would be the same as actual field measurements.</w:delText>
        </w:r>
      </w:del>
    </w:p>
    <w:p w14:paraId="76A448E1" w14:textId="628863E4" w:rsidR="00B409CC" w:rsidDel="00980AB0" w:rsidRDefault="00420776" w:rsidP="00B43E74">
      <w:pPr>
        <w:pStyle w:val="Els-body-text"/>
        <w:rPr>
          <w:del w:id="71" w:author="Tiago Barreto Tamagusko" w:date="2023-04-04T16:27:00Z"/>
        </w:rPr>
      </w:pPr>
      <w:del w:id="72" w:author="Tiago Barreto Tamagusko" w:date="2023-04-04T15:49:00Z">
        <w:r w:rsidDel="00B722ED">
          <w:delText xml:space="preserve">For RMSE, the </w:delText>
        </w:r>
        <w:r w:rsidR="003B659F" w:rsidDel="00B722ED">
          <w:delText>goal</w:delText>
        </w:r>
        <w:r w:rsidDel="00B722ED">
          <w:delText xml:space="preserve"> is to have the slightest possible error. </w:delText>
        </w:r>
        <w:r w:rsidDel="00B722ED">
          <w:fldChar w:fldCharType="begin"/>
        </w:r>
        <w:r w:rsidDel="00B722ED">
          <w:delInstrText xml:space="preserve"> REF _Ref119359832 \h </w:delInstrText>
        </w:r>
        <w:r w:rsidDel="00B722ED">
          <w:fldChar w:fldCharType="separate"/>
        </w:r>
        <w:r w:rsidR="00792D66" w:rsidDel="00B722ED">
          <w:delText xml:space="preserve">Figure </w:delText>
        </w:r>
        <w:r w:rsidR="00792D66" w:rsidDel="00B722ED">
          <w:rPr>
            <w:noProof/>
          </w:rPr>
          <w:delText>6</w:delText>
        </w:r>
        <w:r w:rsidDel="00B722ED">
          <w:fldChar w:fldCharType="end"/>
        </w:r>
        <w:r w:rsidDel="00B722ED">
          <w:delText xml:space="preserve"> shows the results and a comparison between the </w:delText>
        </w:r>
        <w:r w:rsidR="00C20EE0" w:rsidDel="00B722ED">
          <w:delText xml:space="preserve">result </w:delText>
        </w:r>
        <w:r w:rsidDel="00B722ED">
          <w:delText>models.</w:delText>
        </w:r>
        <w:r w:rsidR="005E4516" w:rsidDel="00B722ED">
          <w:delText xml:space="preserve"> </w:delText>
        </w:r>
        <w:r w:rsidR="00B409CC" w:rsidDel="00B722ED">
          <w:delText xml:space="preserve">Predictive values are indicated on the vertical axis and measured on the horizontal axis. Thus, an ideal model would have its points on the diagonal that connects the axes. In the first model, </w:delText>
        </w:r>
        <w:r w:rsidR="00C620D5" w:rsidDel="00B722ED">
          <w:delText xml:space="preserve">the </w:delText>
        </w:r>
        <w:r w:rsidR="00B409CC" w:rsidDel="00B722ED">
          <w:delText xml:space="preserve">Decision Tree (green), it is seen that some measured values are outside the diagonal. </w:delText>
        </w:r>
        <w:r w:rsidR="008C2372" w:rsidRPr="008C2372" w:rsidDel="00B722ED">
          <w:delText xml:space="preserve">The results were good </w:delText>
        </w:r>
        <w:r w:rsidR="003B659F" w:rsidDel="00B722ED">
          <w:delText xml:space="preserve">for the </w:delText>
        </w:r>
        <w:r w:rsidR="008C2372" w:rsidRPr="008C2372" w:rsidDel="00B722ED">
          <w:delText>Random Forest (blue), with an R-squared of 0.95 and RMSE of 0.12 for the test sample.</w:delText>
        </w:r>
        <w:r w:rsidR="008C2372" w:rsidDel="00B722ED">
          <w:delText xml:space="preserve"> </w:delText>
        </w:r>
        <w:r w:rsidR="00B409CC" w:rsidDel="00B722ED">
          <w:delText xml:space="preserve">The XGBoost (red) gave the best results, with an R-squared of 0.98 and </w:delText>
        </w:r>
        <w:r w:rsidR="008C2372" w:rsidDel="00B722ED">
          <w:delText xml:space="preserve">an </w:delText>
        </w:r>
        <w:r w:rsidR="00B409CC" w:rsidDel="00B722ED">
          <w:delText xml:space="preserve">RMSE of 0.08 for the test sample. </w:delText>
        </w:r>
        <w:r w:rsidR="00B72087" w:rsidDel="00B722ED">
          <w:delText>T</w:delText>
        </w:r>
        <w:r w:rsidR="00B409CC" w:rsidDel="00B722ED">
          <w:delText>his model quickly converged to desirable values in parameter tuning.</w:delText>
        </w:r>
      </w:del>
    </w:p>
    <w:p w14:paraId="01341E83" w14:textId="4C517FFA" w:rsidR="00DE722D" w:rsidDel="00980AB0" w:rsidRDefault="00DE722D" w:rsidP="00B409CC">
      <w:pPr>
        <w:pStyle w:val="Els-body-text"/>
        <w:rPr>
          <w:del w:id="73" w:author="Tiago Barreto Tamagusko" w:date="2023-04-04T16:27:00Z"/>
        </w:rPr>
      </w:pPr>
    </w:p>
    <w:p w14:paraId="5A046BB1" w14:textId="207520B3" w:rsidR="00B409CC" w:rsidDel="00980AB0" w:rsidRDefault="00B409CC">
      <w:pPr>
        <w:pStyle w:val="Els-body-text"/>
        <w:rPr>
          <w:del w:id="74" w:author="Tiago Barreto Tamagusko" w:date="2023-04-04T16:27:00Z"/>
        </w:rPr>
      </w:pPr>
    </w:p>
    <w:p w14:paraId="239284C2" w14:textId="75790698" w:rsidR="006041A7" w:rsidDel="00980AB0" w:rsidRDefault="006041A7">
      <w:pPr>
        <w:pStyle w:val="Els-body-text"/>
        <w:rPr>
          <w:del w:id="75" w:author="Tiago Barreto Tamagusko" w:date="2023-04-04T16:27:00Z"/>
        </w:rPr>
      </w:pPr>
    </w:p>
    <w:p w14:paraId="46FBD0A8" w14:textId="77777777" w:rsidR="006041A7" w:rsidRDefault="00420776">
      <w:pPr>
        <w:pStyle w:val="BodyText"/>
        <w:keepNext/>
        <w:jc w:val="center"/>
      </w:pPr>
      <w:r>
        <w:rPr>
          <w:noProof/>
        </w:rPr>
        <w:drawing>
          <wp:inline distT="0" distB="0" distL="0" distR="0" wp14:anchorId="580D35B0" wp14:editId="77A4FC28">
            <wp:extent cx="5760000" cy="5840842"/>
            <wp:effectExtent l="0" t="0" r="0" b="762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85" t="3307" r="3758" b="1114"/>
                    <a:stretch/>
                  </pic:blipFill>
                  <pic:spPr bwMode="auto">
                    <a:xfrm>
                      <a:off x="0" y="0"/>
                      <a:ext cx="5760000" cy="5840842"/>
                    </a:xfrm>
                    <a:prstGeom prst="rect">
                      <a:avLst/>
                    </a:prstGeom>
                    <a:ln>
                      <a:noFill/>
                    </a:ln>
                    <a:extLst>
                      <a:ext uri="{53640926-AAD7-44D8-BBD7-CCE9431645EC}">
                        <a14:shadowObscured xmlns:a14="http://schemas.microsoft.com/office/drawing/2010/main"/>
                      </a:ext>
                    </a:extLst>
                  </pic:spPr>
                </pic:pic>
              </a:graphicData>
            </a:graphic>
          </wp:inline>
        </w:drawing>
      </w:r>
    </w:p>
    <w:p w14:paraId="45809020" w14:textId="5887CB43" w:rsidR="006041A7" w:rsidRDefault="00420776">
      <w:pPr>
        <w:pStyle w:val="Els-caption"/>
        <w:jc w:val="center"/>
      </w:pPr>
      <w:bookmarkStart w:id="76" w:name="_Ref119359832"/>
      <w:r>
        <w:t xml:space="preserve">Figure </w:t>
      </w:r>
      <w:r>
        <w:fldChar w:fldCharType="begin"/>
      </w:r>
      <w:r>
        <w:instrText xml:space="preserve"> SEQ Figure \* ARABIC </w:instrText>
      </w:r>
      <w:r>
        <w:fldChar w:fldCharType="separate"/>
      </w:r>
      <w:r w:rsidR="00792D66">
        <w:rPr>
          <w:noProof/>
        </w:rPr>
        <w:t>6</w:t>
      </w:r>
      <w:r>
        <w:fldChar w:fldCharType="end"/>
      </w:r>
      <w:bookmarkEnd w:id="76"/>
      <w:r>
        <w:t xml:space="preserve">. </w:t>
      </w:r>
      <w:r w:rsidR="00C20EE0" w:rsidRPr="00C20EE0">
        <w:t>Results for the models evaluated on the test data</w:t>
      </w:r>
    </w:p>
    <w:p w14:paraId="30B5DD65" w14:textId="77777777" w:rsidR="00980AB0" w:rsidRDefault="00980AB0" w:rsidP="00980AB0">
      <w:pPr>
        <w:pStyle w:val="Els-body-text"/>
        <w:rPr>
          <w:ins w:id="77" w:author="Tiago Barreto Tamagusko" w:date="2023-04-04T16:27:00Z"/>
        </w:rPr>
      </w:pPr>
      <w:ins w:id="78" w:author="Tiago Barreto Tamagusko" w:date="2023-04-04T16:27:00Z">
        <w:r>
          <w:t>In the first model, the Decision Tree (green), some predicted values fall outside the diagonal, indicating the model's challenge in generalizing values for the test data. This disparity may be due to the approach taken or the data used, which might need to be more suitable for this model.</w:t>
        </w:r>
      </w:ins>
    </w:p>
    <w:p w14:paraId="4BFB3F89" w14:textId="77777777" w:rsidR="00980AB0" w:rsidRDefault="00980AB0" w:rsidP="00980AB0">
      <w:pPr>
        <w:pStyle w:val="Els-body-text"/>
        <w:rPr>
          <w:ins w:id="79" w:author="Tiago Barreto Tamagusko" w:date="2023-04-04T16:27:00Z"/>
        </w:rPr>
      </w:pPr>
      <w:ins w:id="80" w:author="Tiago Barreto Tamagusko" w:date="2023-04-04T16:27:00Z">
        <w:r>
          <w:t>The Random Forest model (blue) produced favorable results, with an R-squared of 0.95 and an RMSE of 0.12 for the test sample. The model demonstrated robustness and exhibited satisfactory performance, particularly for well-maintained pavements. This model could be improved by incorporating more training data from degraded pavements.</w:t>
        </w:r>
      </w:ins>
    </w:p>
    <w:p w14:paraId="00C14E6E" w14:textId="77777777" w:rsidR="00980AB0" w:rsidRDefault="00980AB0" w:rsidP="00980AB0">
      <w:pPr>
        <w:pStyle w:val="Els-body-text"/>
        <w:rPr>
          <w:ins w:id="81" w:author="Tiago Barreto Tamagusko" w:date="2023-04-04T16:27:00Z"/>
        </w:rPr>
      </w:pPr>
      <w:ins w:id="82" w:author="Tiago Barreto Tamagusko" w:date="2023-04-04T16:27:00Z">
        <w:r>
          <w:lastRenderedPageBreak/>
          <w:t>The XGBoost model (red) outperformed the others, achieving an R-squared of 0.98 and an RMSE of 0.08 for the test sample. The model converged quickly to desirable values during parameter tuning. The model's inherent boosting techniques may have contributed to this performance. The distribution of errors is adequate across the test data, even for higher values.</w:t>
        </w:r>
      </w:ins>
    </w:p>
    <w:p w14:paraId="641E6546" w14:textId="12EA7568" w:rsidR="00980AB0" w:rsidRDefault="00980AB0">
      <w:pPr>
        <w:pStyle w:val="Els-body-text"/>
        <w:rPr>
          <w:ins w:id="83" w:author="Tiago Barreto Tamagusko" w:date="2023-04-04T16:27:00Z"/>
        </w:rPr>
        <w:pPrChange w:id="84" w:author="Tiago Barreto Tamagusko" w:date="2023-04-04T16:28:00Z">
          <w:pPr>
            <w:pStyle w:val="Els-1storder-head"/>
          </w:pPr>
        </w:pPrChange>
      </w:pPr>
      <w:ins w:id="85" w:author="Tiago Barreto Tamagusko" w:date="2023-04-04T16:27:00Z">
        <w:r>
          <w:t>These results are not definitive and carry the inherent limitation of relying on training data from pavements without maintenance and rehabilitation. Consequently, the machine learning models are exposed only to higher-quality pavements. While these models can predict the quality of road pavements before their first intervention, they still need to be improved before being integrated into a PMS.</w:t>
        </w:r>
      </w:ins>
    </w:p>
    <w:p w14:paraId="4C8733C8" w14:textId="43F333FE" w:rsidR="006041A7" w:rsidRPr="00A0646E" w:rsidRDefault="00420776">
      <w:pPr>
        <w:pStyle w:val="Els-1storder-head"/>
      </w:pPr>
      <w:r w:rsidRPr="00A0646E">
        <w:t>Conclusions</w:t>
      </w:r>
    </w:p>
    <w:p w14:paraId="4E26AA17" w14:textId="2BA7D2C2" w:rsidR="008C2372" w:rsidRDefault="00A5622E">
      <w:pPr>
        <w:pStyle w:val="Els-body-text"/>
      </w:pPr>
      <w:ins w:id="86" w:author="Tiago Barreto Tamagusko" w:date="2023-04-04T17:00:00Z">
        <w:r>
          <w:t>The results of the ML models were promising, particularly for IRI values below 1.6 m/km. A potential explanation for this behavior is that these lower IRI values correspond to the early stages of the pavement life cycle, during which pavement deterioration is typically almost linear and predictable. Additionally, the training data contains a considerable number of IRI values below 2.0 m/km</w:t>
        </w:r>
      </w:ins>
      <w:ins w:id="87" w:author="Tiago Barreto Tamagusko" w:date="2023-04-04T17:01:00Z">
        <w:r>
          <w:t xml:space="preserve"> (see table 1)</w:t>
        </w:r>
      </w:ins>
      <w:ins w:id="88" w:author="Tiago Barreto Tamagusko" w:date="2023-04-04T17:00:00Z">
        <w:r>
          <w:t>, indicating that the dataset was unbalanced for good quality pavements. Consequently, the results were well-suited to the training data, taking into account the limitations imposed by focusing only on pavements without maintenance or rehabilitation.</w:t>
        </w:r>
      </w:ins>
      <w:del w:id="89" w:author="Tiago Barreto Tamagusko" w:date="2023-04-04T17:00:00Z">
        <w:r w:rsidR="00C20EE0" w:rsidRPr="00C20EE0" w:rsidDel="00A5622E">
          <w:delText>The results of the ML models were promising</w:delText>
        </w:r>
        <w:r w:rsidR="00C20EE0" w:rsidDel="00A5622E">
          <w:delText>, especially for IRI values below 1.6</w:delText>
        </w:r>
        <w:r w:rsidR="00271928" w:rsidDel="00A5622E">
          <w:delText xml:space="preserve"> m/km</w:delText>
        </w:r>
        <w:r w:rsidR="00C20EE0" w:rsidDel="00A5622E">
          <w:delText xml:space="preserve">. One possible explanation for this behavior is that these lower IRI values are in the early stages of </w:delText>
        </w:r>
        <w:r w:rsidR="00271928" w:rsidDel="00A5622E">
          <w:delText>pavement</w:delText>
        </w:r>
        <w:r w:rsidR="00C20EE0" w:rsidDel="00A5622E">
          <w:delText xml:space="preserve"> life cycle. Hence, pavement deterioration is usually almost linear, being predictable. </w:delText>
        </w:r>
        <w:r w:rsidR="00271928" w:rsidDel="00A5622E">
          <w:delText>T</w:delText>
        </w:r>
        <w:r w:rsidR="008C2372" w:rsidRPr="008C2372" w:rsidDel="00A5622E">
          <w:delText>his behavior was expected</w:delText>
        </w:r>
        <w:r w:rsidR="008C2372" w:rsidDel="00A5622E">
          <w:delText xml:space="preserve"> because </w:delText>
        </w:r>
        <w:r w:rsidR="00FE1998" w:rsidDel="00A5622E">
          <w:delText>many IRI values are</w:delText>
        </w:r>
        <w:r w:rsidR="008C2372" w:rsidDel="00A5622E">
          <w:delText xml:space="preserve"> less than </w:delText>
        </w:r>
        <w:r w:rsidR="00271928" w:rsidDel="00A5622E">
          <w:delText>2.0 m/km</w:delText>
        </w:r>
        <w:r w:rsidR="008C2372" w:rsidDel="00A5622E">
          <w:delText xml:space="preserve"> in the training data</w:delText>
        </w:r>
        <w:r w:rsidR="008C2372" w:rsidRPr="008C2372" w:rsidDel="00A5622E">
          <w:delText>.</w:delText>
        </w:r>
        <w:r w:rsidR="008C2372" w:rsidDel="00A5622E">
          <w:delText xml:space="preserve"> </w:delText>
        </w:r>
      </w:del>
    </w:p>
    <w:p w14:paraId="3219205E" w14:textId="4F6B893E" w:rsidR="006041A7" w:rsidRDefault="00C20EE0">
      <w:pPr>
        <w:pStyle w:val="Els-body-text"/>
      </w:pPr>
      <w:r w:rsidRPr="00C20EE0">
        <w:t xml:space="preserve">As the model is </w:t>
      </w:r>
      <w:proofErr w:type="gramStart"/>
      <w:r w:rsidRPr="00C20EE0">
        <w:t>at the moment</w:t>
      </w:r>
      <w:proofErr w:type="gramEnd"/>
      <w:r w:rsidRPr="00C20EE0">
        <w:t>, it can be used to predict the IRI with SN,</w:t>
      </w:r>
      <w:r>
        <w:t xml:space="preserve"> AADTT, </w:t>
      </w:r>
      <w:r w:rsidR="00FE1998">
        <w:t xml:space="preserve">and </w:t>
      </w:r>
      <w:r>
        <w:t xml:space="preserve">climate information (precipitation and temperature) without interventions. Besides, the model can be adapted to other structural or traffic parameters. Nevertheless, </w:t>
      </w:r>
      <w:r>
        <w:rPr>
          <w:rStyle w:val="jlqj4b"/>
        </w:rPr>
        <w:t>the models must be retrained, and the model's performance may be different.</w:t>
      </w:r>
      <w:r w:rsidR="008C2372">
        <w:rPr>
          <w:rStyle w:val="jlqj4b"/>
        </w:rPr>
        <w:t xml:space="preserve"> </w:t>
      </w:r>
      <w:r w:rsidR="008C2372" w:rsidRPr="008C2372">
        <w:rPr>
          <w:rStyle w:val="jlqj4b"/>
        </w:rPr>
        <w:t xml:space="preserve">Even so, these developed models are good candidates to be the basis for transfer learning. Thus, agencies with </w:t>
      </w:r>
      <w:r w:rsidR="008C2372">
        <w:rPr>
          <w:rStyle w:val="jlqj4b"/>
        </w:rPr>
        <w:t>fewer</w:t>
      </w:r>
      <w:r w:rsidR="008C2372" w:rsidRPr="008C2372">
        <w:rPr>
          <w:rStyle w:val="jlqj4b"/>
        </w:rPr>
        <w:t xml:space="preserve"> data can benefit from these models to apply in their local context.</w:t>
      </w:r>
      <w:r w:rsidR="008C2372">
        <w:rPr>
          <w:rStyle w:val="jlqj4b"/>
        </w:rPr>
        <w:t xml:space="preserve"> </w:t>
      </w:r>
      <w:r w:rsidR="00271928">
        <w:t>T</w:t>
      </w:r>
      <w:r>
        <w:t>he models</w:t>
      </w:r>
      <w:r w:rsidR="00271928">
        <w:t xml:space="preserve"> </w:t>
      </w:r>
      <w:r>
        <w:t xml:space="preserve">require little computational power for processing. The most time-consuming process was parameter optimizing, where the models were trained several times until they found the best values. Therefore, there are no problems applying this ML model </w:t>
      </w:r>
      <w:r w:rsidR="00271928">
        <w:t>by</w:t>
      </w:r>
      <w:r>
        <w:t xml:space="preserve"> any agency with input parameters that want to predict the IRI's evolution.</w:t>
      </w:r>
    </w:p>
    <w:p w14:paraId="08FB7AF0" w14:textId="51FD7C95" w:rsidR="006041A7" w:rsidRDefault="00420776">
      <w:pPr>
        <w:pStyle w:val="Els-body-text"/>
      </w:pPr>
      <w:r>
        <w:t>Finally, the best model developed is the XGBoost, obtaining an R-squared of 0.98 and RMSE of 0.08</w:t>
      </w:r>
      <w:r w:rsidR="00271928">
        <w:t>,</w:t>
      </w:r>
      <w:r w:rsidR="00A0646E" w:rsidRPr="00A0646E">
        <w:t xml:space="preserve"> </w:t>
      </w:r>
      <w:r w:rsidR="00271928">
        <w:t>c</w:t>
      </w:r>
      <w:r w:rsidR="00FE1998" w:rsidRPr="00FE1998">
        <w:t xml:space="preserve">losely followed by Random Forest, with </w:t>
      </w:r>
      <w:r w:rsidR="00FE1998">
        <w:t xml:space="preserve">an </w:t>
      </w:r>
      <w:r w:rsidR="00FE1998" w:rsidRPr="00FE1998">
        <w:t xml:space="preserve">R-squared of </w:t>
      </w:r>
      <w:r w:rsidR="00FE1998">
        <w:t>0.95</w:t>
      </w:r>
      <w:r w:rsidR="00FE1998" w:rsidRPr="00FE1998">
        <w:t xml:space="preserve"> and RMSE of </w:t>
      </w:r>
      <w:r w:rsidR="00FE1998">
        <w:t>0.12</w:t>
      </w:r>
      <w:r w:rsidR="00FE1998" w:rsidRPr="00FE1998">
        <w:t>.</w:t>
      </w:r>
      <w:r w:rsidR="00FE1998">
        <w:t xml:space="preserve"> </w:t>
      </w:r>
      <w:r w:rsidR="00C20EE0" w:rsidRPr="00C20EE0">
        <w:t>In the future, this model will be expanded to consider pavement interventions.</w:t>
      </w:r>
      <w:r w:rsidR="00C20EE0">
        <w:t xml:space="preserve"> </w:t>
      </w:r>
      <w:r w:rsidR="00A0646E" w:rsidRPr="00A0646E">
        <w:t>Furthermore, models for 5, 10</w:t>
      </w:r>
      <w:r w:rsidR="005A110E">
        <w:t>,</w:t>
      </w:r>
      <w:r w:rsidR="00A0646E" w:rsidRPr="00A0646E">
        <w:t xml:space="preserve"> and 20 years will be developed. </w:t>
      </w:r>
      <w:r>
        <w:t xml:space="preserve">It is also intended to create an auxiliary module able </w:t>
      </w:r>
      <w:r w:rsidR="00271928">
        <w:t xml:space="preserve">to test </w:t>
      </w:r>
      <w:r>
        <w:t xml:space="preserve">the IRI result according to planned interventions. Another objective will be to test the robustness of the model for data from sources other than LTPP. Data and models are available at </w:t>
      </w:r>
      <w:hyperlink r:id="rId19">
        <w:r>
          <w:t>github.com/tamagusko/predict-iri-trees.</w:t>
        </w:r>
      </w:hyperlink>
    </w:p>
    <w:p w14:paraId="32A7F2EC" w14:textId="77777777" w:rsidR="006041A7" w:rsidRDefault="00420776">
      <w:pPr>
        <w:pStyle w:val="Els-acknowledgement"/>
        <w:spacing w:before="240" w:line="240" w:lineRule="exact"/>
      </w:pPr>
      <w:r>
        <w:t>Acknowledgments</w:t>
      </w:r>
    </w:p>
    <w:p w14:paraId="701F283D" w14:textId="380BB2D6" w:rsidR="006041A7" w:rsidRDefault="00420776">
      <w:pPr>
        <w:pStyle w:val="Els-body-text"/>
        <w:ind w:firstLine="240"/>
      </w:pPr>
      <w:r>
        <w:t>The first author would like to thank the support by the Portuguese Foundation for Science and Technology (FCT), which awarded the PhD scholarship grant 2020.09565.BD.</w:t>
      </w:r>
      <w:r w:rsidR="00A33A49">
        <w:t xml:space="preserve"> The authors</w:t>
      </w:r>
      <w:r w:rsidR="000973C8">
        <w:t xml:space="preserve"> also</w:t>
      </w:r>
      <w:r w:rsidR="000973C8" w:rsidRPr="000973C8">
        <w:t xml:space="preserve"> </w:t>
      </w:r>
      <w:r w:rsidR="000973C8">
        <w:t xml:space="preserve">would like to thank the support of the Research Centre for Territory, Transports and Environment (CITTA) and also ACIV for the presentation of this paper in the </w:t>
      </w:r>
      <w:r w:rsidR="000973C8" w:rsidRPr="000973C8">
        <w:t>World Conference on Transport Research</w:t>
      </w:r>
      <w:r w:rsidR="000973C8">
        <w:t>.</w:t>
      </w:r>
    </w:p>
    <w:p w14:paraId="7657AA90" w14:textId="77777777" w:rsidR="006041A7" w:rsidRDefault="00420776">
      <w:pPr>
        <w:pStyle w:val="Els-reference-head"/>
        <w:spacing w:before="240" w:after="240" w:line="240" w:lineRule="exact"/>
      </w:pPr>
      <w:r>
        <w:t>References</w:t>
      </w:r>
    </w:p>
    <w:p w14:paraId="1C3740A3" w14:textId="77777777" w:rsidR="006041A7" w:rsidRDefault="00420776">
      <w:pPr>
        <w:rPr>
          <w:sz w:val="16"/>
          <w:szCs w:val="24"/>
        </w:rPr>
      </w:pPr>
      <w:r>
        <w:fldChar w:fldCharType="begin"/>
      </w:r>
      <w:r>
        <w:rPr>
          <w:sz w:val="16"/>
        </w:rPr>
        <w:instrText>ADDIN Mendeley Bibliography CSL_BIBLIOGRAPHY</w:instrText>
      </w:r>
      <w:r>
        <w:rPr>
          <w:sz w:val="16"/>
        </w:rPr>
        <w:fldChar w:fldCharType="separate"/>
      </w:r>
      <w:r>
        <w:rPr>
          <w:sz w:val="16"/>
          <w:szCs w:val="24"/>
        </w:rPr>
        <w:t>Breiman, L., 2001. Random forests 28. https://doi.org/http://dx.doi.org/10.1023/A:1010933404324</w:t>
      </w:r>
    </w:p>
    <w:p w14:paraId="0EB77D77" w14:textId="77777777" w:rsidR="006041A7" w:rsidRDefault="00420776">
      <w:pPr>
        <w:spacing w:after="60"/>
        <w:ind w:left="480" w:hanging="480"/>
        <w:rPr>
          <w:sz w:val="16"/>
          <w:szCs w:val="24"/>
        </w:rPr>
      </w:pPr>
      <w:r>
        <w:rPr>
          <w:sz w:val="16"/>
          <w:szCs w:val="24"/>
        </w:rPr>
        <w:t>Chen, T., Guestrin, C., 2016. XGBoost: A Scalable Tree Boosting System. Proc. 22nd ACM SIGKDD Int. Conf. Knowl. Discov. Data Min. 785–794. https://doi.org/10.1145/2939672.2939785</w:t>
      </w:r>
    </w:p>
    <w:p w14:paraId="30550650" w14:textId="77777777" w:rsidR="006041A7" w:rsidRDefault="00420776">
      <w:pPr>
        <w:spacing w:after="60"/>
        <w:ind w:left="480" w:hanging="480"/>
        <w:rPr>
          <w:sz w:val="16"/>
          <w:szCs w:val="24"/>
        </w:rPr>
      </w:pPr>
      <w:r w:rsidRPr="00A33A49">
        <w:rPr>
          <w:sz w:val="16"/>
          <w:szCs w:val="24"/>
          <w:lang w:val="pt-PT"/>
        </w:rPr>
        <w:t xml:space="preserve">Ferreira, A., Picado-Santos, L., Antunes, A., 2009. </w:t>
      </w:r>
      <w:r>
        <w:rPr>
          <w:sz w:val="16"/>
          <w:szCs w:val="24"/>
        </w:rPr>
        <w:t>Pavement Performance Modelling: State of the Art. Comput. Tech. Civ. Struct. Eng. 58, 157–164. https://doi.org/10.4203/ccp.58.8.1</w:t>
      </w:r>
    </w:p>
    <w:p w14:paraId="48DFFADC" w14:textId="77777777" w:rsidR="006041A7" w:rsidRDefault="00420776">
      <w:pPr>
        <w:spacing w:after="60"/>
        <w:ind w:left="480" w:hanging="480"/>
        <w:rPr>
          <w:sz w:val="16"/>
          <w:szCs w:val="24"/>
        </w:rPr>
      </w:pPr>
      <w:r>
        <w:rPr>
          <w:sz w:val="16"/>
          <w:szCs w:val="24"/>
        </w:rPr>
        <w:t>FHWA, 2019. Long-Term Pavement Performance Information Management System User Guide 2019 [WWW Document]. URL https://infopave.fhwa.dot.gov/ (accessed 9.25.20).</w:t>
      </w:r>
    </w:p>
    <w:p w14:paraId="53A7B4EB" w14:textId="77777777" w:rsidR="006041A7" w:rsidRDefault="00420776">
      <w:pPr>
        <w:spacing w:after="60"/>
        <w:ind w:left="480" w:hanging="480"/>
        <w:rPr>
          <w:sz w:val="16"/>
          <w:szCs w:val="24"/>
        </w:rPr>
      </w:pPr>
      <w:r>
        <w:rPr>
          <w:sz w:val="16"/>
          <w:szCs w:val="24"/>
        </w:rPr>
        <w:t>Fwa, T., 2006. The handbook of highway engineering.</w:t>
      </w:r>
    </w:p>
    <w:p w14:paraId="63D483E5" w14:textId="77777777" w:rsidR="006041A7" w:rsidRDefault="00420776">
      <w:pPr>
        <w:spacing w:after="60"/>
        <w:ind w:left="480" w:hanging="480"/>
        <w:rPr>
          <w:sz w:val="16"/>
          <w:szCs w:val="24"/>
        </w:rPr>
      </w:pPr>
      <w:r>
        <w:rPr>
          <w:sz w:val="16"/>
          <w:szCs w:val="24"/>
        </w:rPr>
        <w:t>Géron, A., 2017. Hands-On Machine Learing With Scikit-Learn &amp; Tensor Flow, Hands-on Machine Learning with Scikit-Learn and TensorFlow. O'Reilly Media. https://doi.org/10.3389/fninf.2014.00014</w:t>
      </w:r>
    </w:p>
    <w:p w14:paraId="6AD4D0F0" w14:textId="77777777" w:rsidR="006041A7" w:rsidRDefault="00420776">
      <w:pPr>
        <w:spacing w:after="60"/>
        <w:ind w:left="480" w:hanging="480"/>
        <w:rPr>
          <w:sz w:val="16"/>
          <w:szCs w:val="24"/>
        </w:rPr>
      </w:pPr>
      <w:r>
        <w:rPr>
          <w:sz w:val="16"/>
          <w:szCs w:val="24"/>
        </w:rPr>
        <w:t>Gillespie, T.D., 1992. Everything You Always Wanted to Know about the IRI, But Were Afraid to Ask! https://doi.org/10.1109/msp.2006.65</w:t>
      </w:r>
    </w:p>
    <w:p w14:paraId="016084D9" w14:textId="77777777" w:rsidR="006041A7" w:rsidRPr="00A33A49" w:rsidRDefault="00420776">
      <w:pPr>
        <w:spacing w:after="60"/>
        <w:ind w:left="480" w:hanging="480"/>
        <w:rPr>
          <w:sz w:val="16"/>
          <w:szCs w:val="24"/>
          <w:lang w:val="pt-PT"/>
        </w:rPr>
      </w:pPr>
      <w:r>
        <w:rPr>
          <w:sz w:val="16"/>
          <w:szCs w:val="24"/>
        </w:rPr>
        <w:lastRenderedPageBreak/>
        <w:t xml:space="preserve">Gottard, A., Vannucci, G., Marchetti, G.M., 2020. A note on the interpretation of tree-based regression models. </w:t>
      </w:r>
      <w:r w:rsidRPr="00A33A49">
        <w:rPr>
          <w:sz w:val="16"/>
          <w:szCs w:val="24"/>
          <w:lang w:val="pt-PT"/>
        </w:rPr>
        <w:t>Biometrical J. 62, 1564–1573. https://doi.org/10.1002/bimj.201900195</w:t>
      </w:r>
    </w:p>
    <w:p w14:paraId="6ED51D78" w14:textId="77777777" w:rsidR="006041A7" w:rsidRDefault="00420776">
      <w:pPr>
        <w:spacing w:after="60"/>
        <w:ind w:left="480" w:hanging="480"/>
        <w:rPr>
          <w:sz w:val="16"/>
          <w:szCs w:val="24"/>
        </w:rPr>
      </w:pPr>
      <w:r w:rsidRPr="00A33A49">
        <w:rPr>
          <w:sz w:val="16"/>
          <w:szCs w:val="24"/>
          <w:lang w:val="pt-PT"/>
        </w:rPr>
        <w:t xml:space="preserve">Jorge, D., Ferreira, A., 2012. </w:t>
      </w:r>
      <w:r>
        <w:rPr>
          <w:sz w:val="16"/>
          <w:szCs w:val="24"/>
        </w:rPr>
        <w:t>Road network pavement maintenance optimisation using the HDM-4 pavement performance prediction models. Int. J. Pavement Eng. 13, 39–51. https://doi.org/10.1080/10298436.2011.563851</w:t>
      </w:r>
    </w:p>
    <w:p w14:paraId="00D87DFC" w14:textId="77777777" w:rsidR="006041A7" w:rsidRDefault="00420776">
      <w:pPr>
        <w:spacing w:after="60"/>
        <w:ind w:left="480" w:hanging="480"/>
        <w:rPr>
          <w:sz w:val="16"/>
          <w:szCs w:val="24"/>
        </w:rPr>
      </w:pPr>
      <w:r>
        <w:rPr>
          <w:sz w:val="16"/>
          <w:szCs w:val="24"/>
        </w:rPr>
        <w:t>LTPP, 2020. Long-Term Pavement Performance program's data portal [WWW Document]. URL https://infopave.fhwa.dot.gov (accessed 9.25.20).</w:t>
      </w:r>
    </w:p>
    <w:p w14:paraId="0C65CF18" w14:textId="77777777" w:rsidR="006041A7" w:rsidRDefault="00420776">
      <w:pPr>
        <w:spacing w:after="60"/>
        <w:ind w:left="480" w:hanging="480"/>
        <w:rPr>
          <w:sz w:val="16"/>
          <w:szCs w:val="24"/>
        </w:rPr>
      </w:pPr>
      <w:r>
        <w:rPr>
          <w:sz w:val="16"/>
          <w:szCs w:val="24"/>
        </w:rPr>
        <w:t>Lundberg, S.M., Erion, G., Chen, H., DeGrave, A., Prutkin, J.M., Nair, B., Katz, R., Himmelfarb, J., Bansal, N., Lee, S.-I., 2020. From local explanations to global understanding with explainable AI for trees. Nat. Mach. Intell. 2, 56–67. https://doi.org/10.1038/s42256-019-0138-9</w:t>
      </w:r>
    </w:p>
    <w:p w14:paraId="38C67515" w14:textId="77777777" w:rsidR="006041A7" w:rsidRDefault="00420776">
      <w:pPr>
        <w:spacing w:after="60"/>
        <w:ind w:left="480" w:hanging="480"/>
        <w:rPr>
          <w:sz w:val="16"/>
          <w:szCs w:val="24"/>
        </w:rPr>
      </w:pPr>
      <w:r>
        <w:rPr>
          <w:sz w:val="16"/>
          <w:szCs w:val="24"/>
        </w:rPr>
        <w:t>Meegoda, J.N., Gao, S., 2014. Roughness progression model for asphalt pavements using long-term pavement performance data. J. Transp. Eng. 140, 1–7. https://doi.org/10.1061/(ASCE)TE.1943-5436.0000682</w:t>
      </w:r>
    </w:p>
    <w:p w14:paraId="30866FCC" w14:textId="77777777" w:rsidR="006041A7" w:rsidRDefault="00420776">
      <w:pPr>
        <w:spacing w:after="60"/>
        <w:ind w:left="480" w:hanging="480"/>
        <w:rPr>
          <w:sz w:val="16"/>
          <w:szCs w:val="24"/>
        </w:rPr>
      </w:pPr>
      <w:r>
        <w:rPr>
          <w:sz w:val="16"/>
          <w:szCs w:val="24"/>
        </w:rPr>
        <w:t>O'Neil, C., Schutt, R., 2013. Doing Data Science: Straight Talk from the Frontline. O'Reilly Media.</w:t>
      </w:r>
    </w:p>
    <w:p w14:paraId="307BBA14" w14:textId="77777777" w:rsidR="006041A7" w:rsidRDefault="00420776">
      <w:pPr>
        <w:spacing w:after="60"/>
        <w:ind w:left="480" w:hanging="480"/>
        <w:rPr>
          <w:sz w:val="16"/>
          <w:szCs w:val="24"/>
        </w:rPr>
      </w:pPr>
      <w:r>
        <w:rPr>
          <w:sz w:val="16"/>
          <w:szCs w:val="24"/>
        </w:rPr>
        <w:t>Quinlan, J.R., 1986. Induction of decision trees. Mach. Learn. 1, 81–106. https://doi.org/10.1007/bf00116251</w:t>
      </w:r>
    </w:p>
    <w:p w14:paraId="159E6A5C" w14:textId="77777777" w:rsidR="006041A7" w:rsidRDefault="00420776">
      <w:pPr>
        <w:spacing w:after="60"/>
        <w:ind w:left="480" w:hanging="480"/>
        <w:rPr>
          <w:sz w:val="16"/>
          <w:szCs w:val="24"/>
        </w:rPr>
      </w:pPr>
      <w:r>
        <w:rPr>
          <w:sz w:val="16"/>
          <w:szCs w:val="24"/>
        </w:rPr>
        <w:t>Sayers, M.W., Gillespie, T.D., Queiroz, C.A.V., 1986. The International Road Roughness Experiment (IRRE): establishing correlation and a calibration standard for measurements.</w:t>
      </w:r>
    </w:p>
    <w:p w14:paraId="65AE712A" w14:textId="0A90395A" w:rsidR="006041A7" w:rsidRDefault="00420776" w:rsidP="00A0646E">
      <w:pPr>
        <w:spacing w:after="60"/>
        <w:ind w:left="480" w:hanging="480"/>
        <w:rPr>
          <w:sz w:val="16"/>
        </w:rPr>
      </w:pPr>
      <w:r>
        <w:rPr>
          <w:sz w:val="16"/>
          <w:szCs w:val="24"/>
        </w:rPr>
        <w:t>Thakur, A., 2020. Approaching (Almost) Any Machine Learning Problem.</w:t>
      </w:r>
      <w:r>
        <w:rPr>
          <w:sz w:val="16"/>
        </w:rPr>
        <w:fldChar w:fldCharType="end"/>
      </w:r>
    </w:p>
    <w:sectPr w:rsidR="006041A7">
      <w:headerReference w:type="even" r:id="rId20"/>
      <w:headerReference w:type="default" r:id="rId21"/>
      <w:headerReference w:type="first" r:id="rId22"/>
      <w:footerReference w:type="first" r:id="rId23"/>
      <w:footnotePr>
        <w:numFmt w:val="chicago"/>
      </w:footnotePr>
      <w:pgSz w:w="10886" w:h="14855"/>
      <w:pgMar w:top="964" w:right="794" w:bottom="1253" w:left="737" w:header="907" w:footer="907"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344AC" w14:textId="77777777" w:rsidR="00D43036" w:rsidRDefault="00D43036">
      <w:r>
        <w:separator/>
      </w:r>
    </w:p>
  </w:endnote>
  <w:endnote w:type="continuationSeparator" w:id="0">
    <w:p w14:paraId="2F841AC7" w14:textId="77777777" w:rsidR="00D43036" w:rsidRDefault="00D430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4276EEF-633D-4836-AD58-51F08A14E34E}"/>
    <w:embedBold r:id="rId2" w:fontKey="{8F1C8316-1D34-48B8-B7FA-A016B5885F4E}"/>
    <w:embedItalic r:id="rId3" w:fontKey="{38B1063D-A0C4-4363-B527-A260C24FC7E9}"/>
  </w:font>
  <w:font w:name="Symbol">
    <w:panose1 w:val="05050102010706020507"/>
    <w:charset w:val="02"/>
    <w:family w:val="roman"/>
    <w:pitch w:val="variable"/>
    <w:sig w:usb0="00000000" w:usb1="10000000" w:usb2="00000000" w:usb3="00000000" w:csb0="80000000" w:csb1="00000000"/>
    <w:embedRegular r:id="rId4" w:fontKey="{F0204FA0-AE3E-4A9A-9CDE-8F33FFB24A5F}"/>
  </w:font>
  <w:font w:name="Courier New">
    <w:panose1 w:val="02070309020205020404"/>
    <w:charset w:val="00"/>
    <w:family w:val="modern"/>
    <w:pitch w:val="fixed"/>
    <w:sig w:usb0="E0002EFF" w:usb1="C0007843" w:usb2="00000009" w:usb3="00000000" w:csb0="000001FF" w:csb1="00000000"/>
    <w:embedRegular r:id="rId5" w:fontKey="{80A434F0-9958-4295-8BB6-893D6716D415}"/>
  </w:font>
  <w:font w:name="Wingdings">
    <w:panose1 w:val="05000000000000000000"/>
    <w:charset w:val="02"/>
    <w:family w:val="auto"/>
    <w:pitch w:val="variable"/>
    <w:sig w:usb0="00000000" w:usb1="10000000" w:usb2="00000000" w:usb3="00000000" w:csb0="80000000" w:csb1="00000000"/>
    <w:embedRegular r:id="rId6" w:fontKey="{D274D7E4-1C54-452E-A429-8E9811A476AB}"/>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7" w:fontKey="{A22F3E68-CFC3-4274-ACFD-009BEB0D5412}"/>
  </w:font>
  <w:font w:name="Verdana">
    <w:panose1 w:val="020B0604030504040204"/>
    <w:charset w:val="00"/>
    <w:family w:val="swiss"/>
    <w:pitch w:val="variable"/>
    <w:sig w:usb0="A00006FF" w:usb1="4000205B" w:usb2="00000010" w:usb3="00000000" w:csb0="0000019F" w:csb1="00000000"/>
    <w:embedRegular r:id="rId8" w:fontKey="{B5EFA136-C512-4EBF-B881-E346E79FBB38}"/>
  </w:font>
  <w:font w:name="Liberation Sans">
    <w:altName w:val="Arial"/>
    <w:charset w:val="01"/>
    <w:family w:val="swiss"/>
    <w:pitch w:val="variable"/>
    <w:embedRegular r:id="rId9" w:fontKey="{D9339BB1-31FF-417E-B6E7-AB347D716D47}"/>
  </w:font>
  <w:font w:name="Source Han Sans CN">
    <w:charset w:val="00"/>
    <w:family w:val="roman"/>
    <w:pitch w:val="default"/>
  </w:font>
  <w:font w:name="Noto Sans Devanagari">
    <w:charset w:val="00"/>
    <w:family w:val="swiss"/>
    <w:pitch w:val="variable"/>
    <w:sig w:usb0="80008023" w:usb1="00002046" w:usb2="00000000" w:usb3="00000000" w:csb0="00000001" w:csb1="00000000"/>
    <w:embedRegular r:id="rId10" w:fontKey="{0D204678-6E36-46CC-AE55-FCE7CD12AEE0}"/>
  </w:font>
  <w:font w:name="Helvetica">
    <w:panose1 w:val="020B0604020202020204"/>
    <w:charset w:val="00"/>
    <w:family w:val="auto"/>
    <w:pitch w:val="variable"/>
    <w:sig w:usb0="E00002FF" w:usb1="5000785B" w:usb2="00000000" w:usb3="00000000" w:csb0="0000019F" w:csb1="00000000"/>
    <w:embedBold r:id="rId11" w:fontKey="{D311A982-837A-423D-9C36-6C6665A02DEE}"/>
  </w:font>
  <w:font w:name="Univers">
    <w:charset w:val="00"/>
    <w:family w:val="swiss"/>
    <w:pitch w:val="variable"/>
    <w:sig w:usb0="80000287" w:usb1="00000000" w:usb2="00000000" w:usb3="00000000" w:csb0="0000000F" w:csb1="00000000"/>
    <w:embedRegular r:id="rId12" w:fontKey="{7F77BADD-9FDD-41DC-BA3C-D5EDF2EA8542}"/>
  </w:font>
  <w:font w:name="Arial">
    <w:panose1 w:val="020B0604020202020204"/>
    <w:charset w:val="00"/>
    <w:family w:val="swiss"/>
    <w:pitch w:val="variable"/>
    <w:sig w:usb0="E0002EFF" w:usb1="C000785B" w:usb2="00000009" w:usb3="00000000" w:csb0="000001FF" w:csb1="00000000"/>
    <w:embedRegular r:id="rId13" w:fontKey="{524D212A-0029-4D97-9FD2-9D2B86CCCC4A}"/>
    <w:embedItalic r:id="rId14" w:fontKey="{8FE82649-5E56-41A1-B969-BC4DB7340894}"/>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embedRegular r:id="rId15" w:fontKey="{B62B0910-1816-41A3-A362-4D6764EB3E55}"/>
  </w:font>
  <w:font w:name="Gill Sans">
    <w:altName w:val="Arial"/>
    <w:charset w:val="B1"/>
    <w:family w:val="swiss"/>
    <w:pitch w:val="variable"/>
    <w:sig w:usb0="80000A67" w:usb1="00000000" w:usb2="00000000" w:usb3="00000000" w:csb0="000001F7" w:csb1="00000000"/>
  </w:font>
  <w:font w:name="VAGRounded LT Bold">
    <w:altName w:val="Calibri"/>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6" w:fontKey="{4F413163-2D86-4DF3-AF41-5821841C0A8A}"/>
  </w:font>
  <w:font w:name="Calibri">
    <w:panose1 w:val="020F0502020204030204"/>
    <w:charset w:val="00"/>
    <w:family w:val="swiss"/>
    <w:pitch w:val="variable"/>
    <w:sig w:usb0="E4002EFF" w:usb1="C200247B" w:usb2="00000009" w:usb3="00000000" w:csb0="000001FF" w:csb1="00000000"/>
    <w:embedRegular r:id="rId17" w:fontKey="{6BA40926-C3D4-4F03-A4E4-A9BE0EF9B4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9FDCB" w14:textId="269EBCDF" w:rsidR="006041A7" w:rsidRDefault="00000000">
    <w:pPr>
      <w:pStyle w:val="Footer"/>
      <w:spacing w:before="240" w:beforeAutospacing="0" w:line="200" w:lineRule="exact"/>
    </w:pPr>
    <w:sdt>
      <w:sdtPr>
        <w:rPr>
          <w:szCs w:val="16"/>
        </w:rPr>
        <w:id w:val="387690630"/>
        <w:lock w:val="contentLocked"/>
        <w:placeholder>
          <w:docPart w:val="6D5DD21416A24D66AC34DBFC5E8A3356"/>
        </w:placeholder>
        <w:group/>
      </w:sdtPr>
      <w:sdtContent>
        <w:r w:rsidR="00324F75" w:rsidRPr="006D3132">
          <w:rPr>
            <w:szCs w:val="16"/>
          </w:rPr>
          <w:t>2352-1465</w:t>
        </w:r>
      </w:sdtContent>
    </w:sdt>
    <w:r w:rsidR="00324F75">
      <w:t xml:space="preserve"> </w:t>
    </w:r>
    <w:sdt>
      <w:sdtPr>
        <w:id w:val="169603284"/>
        <w:lock w:val="contentLocked"/>
        <w:placeholder>
          <w:docPart w:val="6D5DD21416A24D66AC34DBFC5E8A3356"/>
        </w:placeholder>
        <w:group/>
      </w:sdtPr>
      <w:sdtContent>
        <w:sdt>
          <w:sdtPr>
            <w:id w:val="1630432507"/>
            <w:placeholder>
              <w:docPart w:val="6D5DD21416A24D66AC34DBFC5E8A3356"/>
            </w:placeholder>
          </w:sdtPr>
          <w:sdtEndPr>
            <w:rPr>
              <w:szCs w:val="16"/>
            </w:rPr>
          </w:sdtEndPr>
          <w:sdtContent>
            <w:r w:rsidR="00324F75" w:rsidRPr="00927F01">
              <w:rPr>
                <w:rFonts w:ascii="Tahoma" w:eastAsia="Times New Roman" w:hAnsi="Tahoma" w:cs="Tahoma"/>
                <w:color w:val="000000"/>
                <w:szCs w:val="16"/>
              </w:rPr>
              <w:t>© 2023 The Authors. Published by Elsevier B.V.</w:t>
            </w:r>
            <w:r w:rsidR="00324F75" w:rsidRPr="00927F01">
              <w:rPr>
                <w:szCs w:val="16"/>
              </w:rPr>
              <w:br/>
            </w:r>
            <w:r w:rsidR="00324F75" w:rsidRPr="00927F01">
              <w:rPr>
                <w:rFonts w:ascii="Tahoma" w:eastAsia="Times New Roman" w:hAnsi="Tahoma" w:cs="Tahoma"/>
                <w:color w:val="000000"/>
                <w:szCs w:val="16"/>
              </w:rPr>
              <w:t>This is an open access article under the CC BY-NC-ND license (</w:t>
            </w:r>
            <w:hyperlink r:id="rId1" w:history="1">
              <w:r w:rsidR="00324F75" w:rsidRPr="00927F01">
                <w:rPr>
                  <w:rStyle w:val="Hyperlink"/>
                  <w:rFonts w:ascii="Tahoma" w:eastAsia="Times New Roman" w:hAnsi="Tahoma" w:cs="Tahoma"/>
                  <w:szCs w:val="16"/>
                </w:rPr>
                <w:t>https://creativecommons.org/licenses/by-nc-nd/4.0</w:t>
              </w:r>
            </w:hyperlink>
            <w:r w:rsidR="00324F75" w:rsidRPr="00927F01">
              <w:rPr>
                <w:rFonts w:ascii="Tahoma" w:eastAsia="Times New Roman" w:hAnsi="Tahoma" w:cs="Tahoma"/>
                <w:color w:val="000000"/>
                <w:szCs w:val="16"/>
              </w:rPr>
              <w:t>)</w:t>
            </w:r>
            <w:r w:rsidR="00324F75" w:rsidRPr="00927F01">
              <w:rPr>
                <w:szCs w:val="16"/>
              </w:rPr>
              <w:br/>
            </w:r>
            <w:r w:rsidR="00324F75" w:rsidRPr="00927F01">
              <w:rPr>
                <w:rFonts w:ascii="Tahoma" w:eastAsia="Times New Roman" w:hAnsi="Tahoma" w:cs="Tahoma"/>
                <w:color w:val="000000"/>
                <w:szCs w:val="16"/>
              </w:rPr>
              <w:t>Peer-review under responsibility of the scientific committee of the World Conference on Transport Research – WCTR 2023.</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783CF" w14:textId="77777777" w:rsidR="00D43036" w:rsidRDefault="00D43036">
      <w:pPr>
        <w:rPr>
          <w:sz w:val="12"/>
        </w:rPr>
      </w:pPr>
    </w:p>
  </w:footnote>
  <w:footnote w:type="continuationSeparator" w:id="0">
    <w:p w14:paraId="2C341131" w14:textId="77777777" w:rsidR="00D43036" w:rsidRDefault="00D43036">
      <w:pPr>
        <w:rPr>
          <w:sz w:val="12"/>
        </w:rPr>
      </w:pPr>
    </w:p>
  </w:footnote>
  <w:footnote w:id="1">
    <w:p w14:paraId="005C004F" w14:textId="589DCADD" w:rsidR="00324F75" w:rsidRDefault="00324F75" w:rsidP="00324F75">
      <w:pPr>
        <w:pStyle w:val="Els-footnote"/>
        <w:ind w:firstLine="120"/>
      </w:pPr>
      <w:r>
        <w:t xml:space="preserve">* Corresponding author. Tel.: </w:t>
      </w:r>
      <w:r w:rsidRPr="00EC3EE4">
        <w:t>+351-239-797-101</w:t>
      </w:r>
      <w:r>
        <w:t>.</w:t>
      </w:r>
    </w:p>
    <w:p w14:paraId="64849A35" w14:textId="0BCEE4A0" w:rsidR="00324F75" w:rsidRDefault="00324F75" w:rsidP="00324F75">
      <w:pPr>
        <w:pStyle w:val="Els-footnote"/>
        <w:ind w:firstLine="240"/>
      </w:pPr>
      <w:r>
        <w:rPr>
          <w:i/>
          <w:iCs/>
        </w:rPr>
        <w:t>E-mail address:</w:t>
      </w:r>
      <w:r>
        <w:t xml:space="preserve"> adelino@dec.uc.pt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AE8F8" w14:textId="77777777" w:rsidR="006041A7" w:rsidRDefault="00420776">
    <w:pPr>
      <w:pStyle w:val="Header"/>
      <w:tabs>
        <w:tab w:val="center" w:pos="4920"/>
      </w:tabs>
      <w:spacing w:before="280" w:line="200" w:lineRule="exact"/>
      <w:rPr>
        <w:i w:val="0"/>
        <w:iCs/>
      </w:rPr>
    </w:pPr>
    <w:r>
      <w:rPr>
        <w:rStyle w:val="PageNumber"/>
        <w:i w:val="0"/>
      </w:rPr>
      <w:fldChar w:fldCharType="begin"/>
    </w:r>
    <w:r>
      <w:rPr>
        <w:rStyle w:val="PageNumber"/>
        <w:i w:val="0"/>
      </w:rPr>
      <w:instrText xml:space="preserve"> PAGE </w:instrText>
    </w:r>
    <w:r>
      <w:rPr>
        <w:rStyle w:val="PageNumber"/>
        <w:i w:val="0"/>
      </w:rPr>
      <w:fldChar w:fldCharType="separate"/>
    </w:r>
    <w:r>
      <w:rPr>
        <w:rStyle w:val="PageNumber"/>
        <w:i w:val="0"/>
      </w:rPr>
      <w:t>8</w:t>
    </w:r>
    <w:r>
      <w:rPr>
        <w:rStyle w:val="PageNumber"/>
        <w:i w:val="0"/>
      </w:rPr>
      <w:fldChar w:fldCharType="end"/>
    </w:r>
    <w:r>
      <w:tab/>
      <w:t>Tamagusko and Ferreira / Transportation Research Procedia 00 (</w:t>
    </w:r>
    <w:r>
      <w:rPr>
        <w:lang w:eastAsia="zh-CN"/>
      </w:rPr>
      <w:t>2023</w:t>
    </w:r>
    <w:r>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777BD" w14:textId="77777777" w:rsidR="006041A7" w:rsidRDefault="00420776">
    <w:pPr>
      <w:pStyle w:val="Header"/>
      <w:tabs>
        <w:tab w:val="clear" w:pos="9356"/>
        <w:tab w:val="center" w:pos="4920"/>
        <w:tab w:val="right" w:pos="9214"/>
      </w:tabs>
      <w:spacing w:before="280"/>
      <w:jc w:val="right"/>
    </w:pPr>
    <w:r>
      <w:tab/>
      <w:t>Tamagusko and Ferreira / Transportation Research Procedia 00 (</w:t>
    </w:r>
    <w:r>
      <w:rPr>
        <w:lang w:eastAsia="zh-CN"/>
      </w:rPr>
      <w:t>2023</w:t>
    </w:r>
    <w:r>
      <w:t>) 000–000</w:t>
    </w:r>
    <w:r>
      <w:tab/>
      <w:t xml:space="preserve"> </w:t>
    </w:r>
    <w:r>
      <w:rPr>
        <w:rStyle w:val="PageNumber"/>
        <w:i w:val="0"/>
      </w:rPr>
      <w:fldChar w:fldCharType="begin"/>
    </w:r>
    <w:r>
      <w:rPr>
        <w:rStyle w:val="PageNumber"/>
        <w:i w:val="0"/>
      </w:rPr>
      <w:instrText xml:space="preserve"> PAGE </w:instrText>
    </w:r>
    <w:r>
      <w:rPr>
        <w:rStyle w:val="PageNumber"/>
        <w:i w:val="0"/>
      </w:rPr>
      <w:fldChar w:fldCharType="separate"/>
    </w:r>
    <w:r>
      <w:rPr>
        <w:rStyle w:val="PageNumber"/>
        <w:i w:val="0"/>
      </w:rPr>
      <w:t>9</w:t>
    </w:r>
    <w:r>
      <w:rPr>
        <w:rStyle w:val="PageNumber"/>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4" w:type="dxa"/>
      <w:tblInd w:w="108" w:type="dxa"/>
      <w:tblLayout w:type="fixed"/>
      <w:tblLook w:val="0000" w:firstRow="0" w:lastRow="0" w:firstColumn="0" w:lastColumn="0" w:noHBand="0" w:noVBand="0"/>
    </w:tblPr>
    <w:tblGrid>
      <w:gridCol w:w="1265"/>
      <w:gridCol w:w="5695"/>
      <w:gridCol w:w="2404"/>
    </w:tblGrid>
    <w:tr w:rsidR="006041A7" w14:paraId="2618EE9B" w14:textId="77777777">
      <w:trPr>
        <w:trHeight w:val="1868"/>
      </w:trPr>
      <w:tc>
        <w:tcPr>
          <w:tcW w:w="1265" w:type="dxa"/>
        </w:tcPr>
        <w:p w14:paraId="3D608C65" w14:textId="77777777" w:rsidR="006041A7" w:rsidRDefault="00420776">
          <w:pPr>
            <w:pStyle w:val="Header"/>
            <w:widowControl w:val="0"/>
            <w:rPr>
              <w:sz w:val="10"/>
            </w:rPr>
          </w:pPr>
          <w:r>
            <w:rPr>
              <w:noProof/>
            </w:rPr>
            <w:drawing>
              <wp:inline distT="0" distB="0" distL="0" distR="0" wp14:anchorId="6D1770D6" wp14:editId="3750A46C">
                <wp:extent cx="638175" cy="758825"/>
                <wp:effectExtent l="0" t="0" r="0" b="0"/>
                <wp:docPr id="4"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W_TREE_Article_21mm"/>
                        <pic:cNvPicPr>
                          <a:picLocks noChangeAspect="1" noChangeArrowheads="1"/>
                        </pic:cNvPicPr>
                      </pic:nvPicPr>
                      <pic:blipFill>
                        <a:blip r:embed="rId1"/>
                        <a:stretch>
                          <a:fillRect/>
                        </a:stretch>
                      </pic:blipFill>
                      <pic:spPr bwMode="auto">
                        <a:xfrm>
                          <a:off x="0" y="0"/>
                          <a:ext cx="638175" cy="758825"/>
                        </a:xfrm>
                        <a:prstGeom prst="rect">
                          <a:avLst/>
                        </a:prstGeom>
                      </pic:spPr>
                    </pic:pic>
                  </a:graphicData>
                </a:graphic>
              </wp:inline>
            </w:drawing>
          </w:r>
        </w:p>
      </w:tc>
      <w:tc>
        <w:tcPr>
          <w:tcW w:w="5695" w:type="dxa"/>
        </w:tcPr>
        <w:p w14:paraId="3BF6C25A" w14:textId="77777777" w:rsidR="006041A7" w:rsidRDefault="00420776">
          <w:pPr>
            <w:pStyle w:val="Header"/>
            <w:widowControl w:val="0"/>
            <w:spacing w:after="200"/>
            <w:jc w:val="center"/>
            <w:rPr>
              <w:rFonts w:ascii="Arial" w:hAnsi="Arial" w:cs="Arial"/>
              <w:i w:val="0"/>
              <w:iCs/>
              <w:sz w:val="18"/>
            </w:rPr>
          </w:pPr>
          <w:r>
            <w:rPr>
              <w:rFonts w:ascii="Arial" w:hAnsi="Arial" w:cs="Arial"/>
              <w:i w:val="0"/>
              <w:iCs/>
              <w:sz w:val="18"/>
            </w:rPr>
            <w:t xml:space="preserve">Available online at </w:t>
          </w:r>
          <w:hyperlink r:id="rId2">
            <w:r>
              <w:rPr>
                <w:rStyle w:val="Hyperlink"/>
                <w:rFonts w:ascii="Arial" w:hAnsi="Arial" w:cs="Arial"/>
                <w:i w:val="0"/>
                <w:iCs/>
                <w:color w:val="0000FF"/>
                <w:sz w:val="18"/>
              </w:rPr>
              <w:t>www.sciencedirect.com</w:t>
            </w:r>
          </w:hyperlink>
        </w:p>
        <w:p w14:paraId="048AD15D" w14:textId="77777777" w:rsidR="006041A7" w:rsidRDefault="00420776">
          <w:pPr>
            <w:pStyle w:val="Header"/>
            <w:widowControl w:val="0"/>
            <w:spacing w:beforeAutospacing="0" w:after="0"/>
            <w:jc w:val="center"/>
            <w:rPr>
              <w:rFonts w:ascii="Arial" w:hAnsi="Arial" w:cs="Arial"/>
              <w:i w:val="0"/>
              <w:iCs/>
              <w:sz w:val="18"/>
            </w:rPr>
          </w:pPr>
          <w:r>
            <w:rPr>
              <w:rFonts w:ascii="VAGRounded LT Bold" w:hAnsi="VAGRounded LT Bold"/>
              <w:i w:val="0"/>
              <w:iCs/>
              <w:sz w:val="33"/>
              <w:szCs w:val="33"/>
              <w:lang w:val="en-IN" w:eastAsia="en-IN"/>
            </w:rPr>
            <w:t>ScienceDirect</w:t>
          </w:r>
        </w:p>
        <w:p w14:paraId="5C8E8804" w14:textId="77777777" w:rsidR="006041A7" w:rsidRDefault="00420776">
          <w:pPr>
            <w:pStyle w:val="Header"/>
            <w:widowControl w:val="0"/>
            <w:spacing w:before="200" w:beforeAutospacing="0" w:after="0" w:line="200" w:lineRule="exact"/>
            <w:jc w:val="center"/>
            <w:rPr>
              <w:i w:val="0"/>
              <w:iCs/>
            </w:rPr>
          </w:pPr>
          <w:r>
            <w:rPr>
              <w:i w:val="0"/>
              <w:iCs/>
            </w:rPr>
            <w:t>Transportation Research Procedia 00 (20</w:t>
          </w:r>
          <w:r>
            <w:rPr>
              <w:i w:val="0"/>
              <w:iCs/>
              <w:lang w:eastAsia="zh-CN"/>
            </w:rPr>
            <w:t>23</w:t>
          </w:r>
          <w:r>
            <w:rPr>
              <w:i w:val="0"/>
              <w:iCs/>
            </w:rPr>
            <w:t>) 000–000</w:t>
          </w:r>
        </w:p>
      </w:tc>
      <w:tc>
        <w:tcPr>
          <w:tcW w:w="2404" w:type="dxa"/>
        </w:tcPr>
        <w:p w14:paraId="6304FA3C" w14:textId="77777777" w:rsidR="006041A7" w:rsidRDefault="00420776">
          <w:pPr>
            <w:pStyle w:val="Header"/>
            <w:widowControl w:val="0"/>
            <w:tabs>
              <w:tab w:val="left" w:pos="1932"/>
            </w:tabs>
            <w:spacing w:beforeAutospacing="0" w:after="0" w:line="240" w:lineRule="auto"/>
            <w:ind w:left="-125" w:firstLine="11"/>
          </w:pPr>
          <w:r>
            <w:rPr>
              <w:noProof/>
            </w:rPr>
            <w:drawing>
              <wp:inline distT="0" distB="0" distL="0" distR="0" wp14:anchorId="2BC0A59E" wp14:editId="189E64D5">
                <wp:extent cx="1413510" cy="761365"/>
                <wp:effectExtent l="0" t="0" r="0" b="0"/>
                <wp:docPr id="5" name="Picture 10"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Prostr.png"/>
                        <pic:cNvPicPr>
                          <a:picLocks noChangeAspect="1" noChangeArrowheads="1"/>
                        </pic:cNvPicPr>
                      </pic:nvPicPr>
                      <pic:blipFill>
                        <a:blip r:embed="rId3"/>
                        <a:stretch>
                          <a:fillRect/>
                        </a:stretch>
                      </pic:blipFill>
                      <pic:spPr bwMode="auto">
                        <a:xfrm>
                          <a:off x="0" y="0"/>
                          <a:ext cx="1413510" cy="761365"/>
                        </a:xfrm>
                        <a:prstGeom prst="rect">
                          <a:avLst/>
                        </a:prstGeom>
                      </pic:spPr>
                    </pic:pic>
                  </a:graphicData>
                </a:graphic>
              </wp:inline>
            </w:drawing>
          </w:r>
        </w:p>
        <w:p w14:paraId="5100C881" w14:textId="77777777" w:rsidR="006041A7" w:rsidRDefault="00420776">
          <w:pPr>
            <w:pStyle w:val="Header"/>
            <w:widowControl w:val="0"/>
            <w:tabs>
              <w:tab w:val="left" w:pos="1932"/>
            </w:tabs>
            <w:spacing w:before="80" w:beforeAutospacing="0" w:after="0" w:line="240" w:lineRule="auto"/>
            <w:ind w:left="-125" w:firstLine="11"/>
            <w:rPr>
              <w:i w:val="0"/>
              <w:iCs/>
            </w:rPr>
          </w:pPr>
          <w:r>
            <w:rPr>
              <w:i w:val="0"/>
              <w:iCs/>
            </w:rPr>
            <w:t>www.elsevier.com/locate/procedia</w:t>
          </w:r>
        </w:p>
      </w:tc>
    </w:tr>
  </w:tbl>
  <w:p w14:paraId="25867FCF" w14:textId="77777777" w:rsidR="006041A7" w:rsidRDefault="006041A7">
    <w:pPr>
      <w:pStyle w:val="Header"/>
      <w:tabs>
        <w:tab w:val="left" w:pos="6804"/>
      </w:tabs>
      <w:spacing w:before="240" w:beforeAutospacing="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1653"/>
    <w:multiLevelType w:val="multilevel"/>
    <w:tmpl w:val="27184608"/>
    <w:lvl w:ilvl="0">
      <w:start w:val="1"/>
      <w:numFmt w:val="upperLetter"/>
      <w:pStyle w:val="Els-appendixhead"/>
      <w:suff w:val="nothing"/>
      <w:lvlText w:val="Appendix %1. "/>
      <w:lvlJc w:val="left"/>
      <w:pPr>
        <w:tabs>
          <w:tab w:val="num" w:pos="0"/>
        </w:tabs>
        <w:ind w:left="0" w:firstLine="0"/>
      </w:pPr>
      <w:rPr>
        <w:b/>
        <w:i w:val="0"/>
      </w:rPr>
    </w:lvl>
    <w:lvl w:ilvl="1">
      <w:start w:val="1"/>
      <w:numFmt w:val="decimal"/>
      <w:suff w:val="nothing"/>
      <w:lvlText w:val="%1.%2. "/>
      <w:lvlJc w:val="left"/>
      <w:pPr>
        <w:tabs>
          <w:tab w:val="num" w:pos="0"/>
        </w:tabs>
        <w:ind w:left="0" w:firstLine="0"/>
      </w:pPr>
      <w:rPr>
        <w:rFonts w:ascii="Times New Roman" w:hAnsi="Times New Roman"/>
        <w:b w:val="0"/>
        <w:i/>
        <w:sz w:val="20"/>
      </w:rPr>
    </w:lvl>
    <w:lvl w:ilvl="2">
      <w:start w:val="1"/>
      <w:numFmt w:val="none"/>
      <w:suff w:val="nothing"/>
      <w:lvlText w:val=""/>
      <w:lvlJc w:val="left"/>
      <w:pPr>
        <w:tabs>
          <w:tab w:val="num" w:pos="360"/>
        </w:tabs>
        <w:ind w:left="0" w:firstLine="0"/>
      </w:pPr>
    </w:lvl>
    <w:lvl w:ilvl="3">
      <w:start w:val="1"/>
      <w:numFmt w:val="none"/>
      <w:suff w:val="nothing"/>
      <w:lvlText w:val=""/>
      <w:lvlJc w:val="right"/>
      <w:pPr>
        <w:tabs>
          <w:tab w:val="num" w:pos="360"/>
        </w:tabs>
        <w:ind w:left="0" w:firstLine="0"/>
      </w:pPr>
    </w:lvl>
    <w:lvl w:ilvl="4">
      <w:start w:val="1"/>
      <w:numFmt w:val="none"/>
      <w:suff w:val="nothing"/>
      <w:lvlText w:val=""/>
      <w:lvlJc w:val="left"/>
      <w:pPr>
        <w:tabs>
          <w:tab w:val="num" w:pos="360"/>
        </w:tabs>
        <w:ind w:left="0" w:firstLine="0"/>
      </w:pPr>
    </w:lvl>
    <w:lvl w:ilvl="5">
      <w:start w:val="1"/>
      <w:numFmt w:val="none"/>
      <w:suff w:val="nothing"/>
      <w:lvlText w:val=""/>
      <w:lvlJc w:val="left"/>
      <w:pPr>
        <w:tabs>
          <w:tab w:val="num" w:pos="360"/>
        </w:tabs>
        <w:ind w:left="0" w:firstLine="0"/>
      </w:pPr>
    </w:lvl>
    <w:lvl w:ilvl="6">
      <w:start w:val="1"/>
      <w:numFmt w:val="none"/>
      <w:suff w:val="nothing"/>
      <w:lvlText w:val=""/>
      <w:lvlJc w:val="left"/>
      <w:pPr>
        <w:tabs>
          <w:tab w:val="num" w:pos="360"/>
        </w:tabs>
        <w:ind w:left="0" w:firstLine="0"/>
      </w:pPr>
    </w:lvl>
    <w:lvl w:ilvl="7">
      <w:start w:val="1"/>
      <w:numFmt w:val="none"/>
      <w:suff w:val="nothing"/>
      <w:lvlText w:val=""/>
      <w:lvlJc w:val="left"/>
      <w:pPr>
        <w:tabs>
          <w:tab w:val="num" w:pos="360"/>
        </w:tabs>
        <w:ind w:left="0" w:firstLine="0"/>
      </w:pPr>
    </w:lvl>
    <w:lvl w:ilvl="8">
      <w:start w:val="1"/>
      <w:numFmt w:val="none"/>
      <w:suff w:val="nothing"/>
      <w:lvlText w:val=""/>
      <w:lvlJc w:val="left"/>
      <w:pPr>
        <w:tabs>
          <w:tab w:val="num" w:pos="360"/>
        </w:tabs>
        <w:ind w:left="0" w:firstLine="0"/>
      </w:pPr>
    </w:lvl>
  </w:abstractNum>
  <w:abstractNum w:abstractNumId="1" w15:restartNumberingAfterBreak="0">
    <w:nsid w:val="06E831D1"/>
    <w:multiLevelType w:val="multilevel"/>
    <w:tmpl w:val="C5C47130"/>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pStyle w:val="Els-4thorder-head"/>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2" w15:restartNumberingAfterBreak="0">
    <w:nsid w:val="0BA31C29"/>
    <w:multiLevelType w:val="hybridMultilevel"/>
    <w:tmpl w:val="1E306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B1FCE"/>
    <w:multiLevelType w:val="multilevel"/>
    <w:tmpl w:val="A072CA0C"/>
    <w:lvl w:ilvl="0">
      <w:start w:val="1"/>
      <w:numFmt w:val="bullet"/>
      <w:pStyle w:val="Els-bulletlist"/>
      <w:lvlText w:val=""/>
      <w:lvlJc w:val="left"/>
      <w:pPr>
        <w:tabs>
          <w:tab w:val="num" w:pos="360"/>
        </w:tabs>
        <w:ind w:left="240" w:hanging="240"/>
      </w:pPr>
      <w:rPr>
        <w:rFonts w:ascii="Symbol" w:hAnsi="Symbol" w:cs="Symbol" w:hint="default"/>
      </w:rPr>
    </w:lvl>
    <w:lvl w:ilvl="1">
      <w:start w:val="1"/>
      <w:numFmt w:val="bullet"/>
      <w:lvlText w:val="○"/>
      <w:lvlJc w:val="left"/>
      <w:pPr>
        <w:tabs>
          <w:tab w:val="num" w:pos="600"/>
        </w:tabs>
        <w:ind w:left="480" w:hanging="240"/>
      </w:pPr>
      <w:rPr>
        <w:rFonts w:ascii="Times New Roman" w:hAnsi="Times New Roman" w:cs="Times New Roman" w:hint="default"/>
        <w:sz w:val="28"/>
      </w:rPr>
    </w:lvl>
    <w:lvl w:ilvl="2">
      <w:start w:val="1"/>
      <w:numFmt w:val="bullet"/>
      <w:lvlText w:val="–"/>
      <w:lvlJc w:val="left"/>
      <w:pPr>
        <w:tabs>
          <w:tab w:val="num" w:pos="840"/>
        </w:tabs>
        <w:ind w:left="720" w:hanging="240"/>
      </w:pPr>
      <w:rPr>
        <w:rFonts w:ascii="Times New Roman" w:hAnsi="Times New Roman" w:cs="Times New Roman" w:hint="default"/>
      </w:rPr>
    </w:lvl>
    <w:lvl w:ilvl="3">
      <w:start w:val="1"/>
      <w:numFmt w:val="none"/>
      <w:suff w:val="nothing"/>
      <w:lvlText w:val="-"/>
      <w:lvlJc w:val="left"/>
      <w:pPr>
        <w:tabs>
          <w:tab w:val="num" w:pos="1080"/>
        </w:tabs>
        <w:ind w:left="960" w:hanging="240"/>
      </w:pPr>
    </w:lvl>
    <w:lvl w:ilvl="4">
      <w:start w:val="1"/>
      <w:numFmt w:val="none"/>
      <w:suff w:val="nothing"/>
      <w:lvlText w:val="-"/>
      <w:lvlJc w:val="left"/>
      <w:pPr>
        <w:tabs>
          <w:tab w:val="num" w:pos="1320"/>
        </w:tabs>
        <w:ind w:left="1200" w:hanging="240"/>
      </w:pPr>
    </w:lvl>
    <w:lvl w:ilvl="5">
      <w:start w:val="1"/>
      <w:numFmt w:val="none"/>
      <w:suff w:val="nothing"/>
      <w:lvlText w:val="-"/>
      <w:lvlJc w:val="left"/>
      <w:pPr>
        <w:tabs>
          <w:tab w:val="num" w:pos="1560"/>
        </w:tabs>
        <w:ind w:left="1440" w:hanging="240"/>
      </w:pPr>
    </w:lvl>
    <w:lvl w:ilvl="6">
      <w:start w:val="1"/>
      <w:numFmt w:val="none"/>
      <w:suff w:val="nothing"/>
      <w:lvlText w:val="-"/>
      <w:lvlJc w:val="left"/>
      <w:pPr>
        <w:tabs>
          <w:tab w:val="num" w:pos="1800"/>
        </w:tabs>
        <w:ind w:left="1680" w:hanging="240"/>
      </w:pPr>
    </w:lvl>
    <w:lvl w:ilvl="7">
      <w:start w:val="1"/>
      <w:numFmt w:val="none"/>
      <w:suff w:val="nothing"/>
      <w:lvlText w:val="-"/>
      <w:lvlJc w:val="left"/>
      <w:pPr>
        <w:tabs>
          <w:tab w:val="num" w:pos="2040"/>
        </w:tabs>
        <w:ind w:left="1920" w:hanging="240"/>
      </w:pPr>
    </w:lvl>
    <w:lvl w:ilvl="8">
      <w:start w:val="1"/>
      <w:numFmt w:val="none"/>
      <w:suff w:val="nothing"/>
      <w:lvlText w:val="-"/>
      <w:lvlJc w:val="left"/>
      <w:pPr>
        <w:tabs>
          <w:tab w:val="num" w:pos="2280"/>
        </w:tabs>
        <w:ind w:left="2160" w:hanging="240"/>
      </w:pPr>
    </w:lvl>
  </w:abstractNum>
  <w:abstractNum w:abstractNumId="4" w15:restartNumberingAfterBreak="0">
    <w:nsid w:val="22252270"/>
    <w:multiLevelType w:val="multilevel"/>
    <w:tmpl w:val="A86CA338"/>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pStyle w:val="Els-3rdorder-head"/>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5" w15:restartNumberingAfterBreak="0">
    <w:nsid w:val="271B7295"/>
    <w:multiLevelType w:val="multilevel"/>
    <w:tmpl w:val="FC724D2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35E66CE1"/>
    <w:multiLevelType w:val="multilevel"/>
    <w:tmpl w:val="93B4E46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41483099"/>
    <w:multiLevelType w:val="multilevel"/>
    <w:tmpl w:val="421485A2"/>
    <w:lvl w:ilvl="0">
      <w:start w:val="1"/>
      <w:numFmt w:val="decimal"/>
      <w:pStyle w:val="Els-1storder-head"/>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8" w15:restartNumberingAfterBreak="0">
    <w:nsid w:val="484B215B"/>
    <w:multiLevelType w:val="multilevel"/>
    <w:tmpl w:val="D048F8DA"/>
    <w:lvl w:ilvl="0">
      <w:start w:val="1"/>
      <w:numFmt w:val="upperLetter"/>
      <w:suff w:val="nothing"/>
      <w:lvlText w:val="Appendix %1. "/>
      <w:lvlJc w:val="left"/>
      <w:pPr>
        <w:tabs>
          <w:tab w:val="num" w:pos="0"/>
        </w:tabs>
        <w:ind w:left="0" w:firstLine="0"/>
      </w:pPr>
      <w:rPr>
        <w:b/>
        <w:i w:val="0"/>
      </w:rPr>
    </w:lvl>
    <w:lvl w:ilvl="1">
      <w:start w:val="1"/>
      <w:numFmt w:val="decimal"/>
      <w:pStyle w:val="Els-appendixsubhead"/>
      <w:suff w:val="nothing"/>
      <w:lvlText w:val="%1.%2. "/>
      <w:lvlJc w:val="left"/>
      <w:pPr>
        <w:tabs>
          <w:tab w:val="num" w:pos="0"/>
        </w:tabs>
        <w:ind w:left="0" w:firstLine="0"/>
      </w:pPr>
      <w:rPr>
        <w:rFonts w:ascii="Times New Roman" w:hAnsi="Times New Roman"/>
        <w:b w:val="0"/>
        <w:i/>
        <w:sz w:val="20"/>
      </w:rPr>
    </w:lvl>
    <w:lvl w:ilvl="2">
      <w:start w:val="1"/>
      <w:numFmt w:val="none"/>
      <w:suff w:val="nothing"/>
      <w:lvlText w:val=""/>
      <w:lvlJc w:val="left"/>
      <w:pPr>
        <w:tabs>
          <w:tab w:val="num" w:pos="360"/>
        </w:tabs>
        <w:ind w:left="0" w:firstLine="0"/>
      </w:pPr>
    </w:lvl>
    <w:lvl w:ilvl="3">
      <w:start w:val="1"/>
      <w:numFmt w:val="none"/>
      <w:suff w:val="nothing"/>
      <w:lvlText w:val=""/>
      <w:lvlJc w:val="right"/>
      <w:pPr>
        <w:tabs>
          <w:tab w:val="num" w:pos="360"/>
        </w:tabs>
        <w:ind w:left="0" w:firstLine="0"/>
      </w:pPr>
    </w:lvl>
    <w:lvl w:ilvl="4">
      <w:start w:val="1"/>
      <w:numFmt w:val="none"/>
      <w:suff w:val="nothing"/>
      <w:lvlText w:val=""/>
      <w:lvlJc w:val="left"/>
      <w:pPr>
        <w:tabs>
          <w:tab w:val="num" w:pos="360"/>
        </w:tabs>
        <w:ind w:left="0" w:firstLine="0"/>
      </w:pPr>
    </w:lvl>
    <w:lvl w:ilvl="5">
      <w:start w:val="1"/>
      <w:numFmt w:val="none"/>
      <w:suff w:val="nothing"/>
      <w:lvlText w:val=""/>
      <w:lvlJc w:val="left"/>
      <w:pPr>
        <w:tabs>
          <w:tab w:val="num" w:pos="360"/>
        </w:tabs>
        <w:ind w:left="0" w:firstLine="0"/>
      </w:pPr>
    </w:lvl>
    <w:lvl w:ilvl="6">
      <w:start w:val="1"/>
      <w:numFmt w:val="none"/>
      <w:suff w:val="nothing"/>
      <w:lvlText w:val=""/>
      <w:lvlJc w:val="left"/>
      <w:pPr>
        <w:tabs>
          <w:tab w:val="num" w:pos="360"/>
        </w:tabs>
        <w:ind w:left="0" w:firstLine="0"/>
      </w:pPr>
    </w:lvl>
    <w:lvl w:ilvl="7">
      <w:start w:val="1"/>
      <w:numFmt w:val="none"/>
      <w:suff w:val="nothing"/>
      <w:lvlText w:val=""/>
      <w:lvlJc w:val="left"/>
      <w:pPr>
        <w:tabs>
          <w:tab w:val="num" w:pos="360"/>
        </w:tabs>
        <w:ind w:left="0" w:firstLine="0"/>
      </w:pPr>
    </w:lvl>
    <w:lvl w:ilvl="8">
      <w:start w:val="1"/>
      <w:numFmt w:val="none"/>
      <w:suff w:val="nothing"/>
      <w:lvlText w:val=""/>
      <w:lvlJc w:val="left"/>
      <w:pPr>
        <w:tabs>
          <w:tab w:val="num" w:pos="360"/>
        </w:tabs>
        <w:ind w:left="0" w:firstLine="0"/>
      </w:pPr>
    </w:lvl>
  </w:abstractNum>
  <w:abstractNum w:abstractNumId="9" w15:restartNumberingAfterBreak="0">
    <w:nsid w:val="51B83B39"/>
    <w:multiLevelType w:val="multilevel"/>
    <w:tmpl w:val="735ABC1E"/>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10" w15:restartNumberingAfterBreak="0">
    <w:nsid w:val="6B82297D"/>
    <w:multiLevelType w:val="multilevel"/>
    <w:tmpl w:val="CEE841F4"/>
    <w:lvl w:ilvl="0">
      <w:start w:val="1"/>
      <w:numFmt w:val="decimal"/>
      <w:suff w:val="space"/>
      <w:lvlText w:val="%1."/>
      <w:lvlJc w:val="left"/>
      <w:pPr>
        <w:tabs>
          <w:tab w:val="num" w:pos="0"/>
        </w:tabs>
        <w:ind w:left="0" w:firstLine="0"/>
      </w:pPr>
    </w:lvl>
    <w:lvl w:ilvl="1">
      <w:start w:val="1"/>
      <w:numFmt w:val="decimal"/>
      <w:pStyle w:val="Els-2ndorder-head"/>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11" w15:restartNumberingAfterBreak="0">
    <w:nsid w:val="6F3A4B32"/>
    <w:multiLevelType w:val="multilevel"/>
    <w:tmpl w:val="F73AF7BA"/>
    <w:lvl w:ilvl="0">
      <w:start w:val="1"/>
      <w:numFmt w:val="bullet"/>
      <w:lvlText w:val=""/>
      <w:lvlJc w:val="left"/>
      <w:pPr>
        <w:tabs>
          <w:tab w:val="num" w:pos="360"/>
        </w:tabs>
        <w:ind w:left="240" w:hanging="240"/>
      </w:pPr>
      <w:rPr>
        <w:rFonts w:ascii="Symbol" w:hAnsi="Symbol" w:cs="Symbol" w:hint="default"/>
      </w:rPr>
    </w:lvl>
    <w:lvl w:ilvl="1">
      <w:start w:val="1"/>
      <w:numFmt w:val="bullet"/>
      <w:lvlText w:val="○"/>
      <w:lvlJc w:val="left"/>
      <w:pPr>
        <w:tabs>
          <w:tab w:val="num" w:pos="600"/>
        </w:tabs>
        <w:ind w:left="480" w:hanging="240"/>
      </w:pPr>
      <w:rPr>
        <w:rFonts w:ascii="Times New Roman" w:hAnsi="Times New Roman" w:cs="Times New Roman" w:hint="default"/>
        <w:sz w:val="28"/>
      </w:rPr>
    </w:lvl>
    <w:lvl w:ilvl="2">
      <w:start w:val="1"/>
      <w:numFmt w:val="bullet"/>
      <w:lvlText w:val="–"/>
      <w:lvlJc w:val="left"/>
      <w:pPr>
        <w:tabs>
          <w:tab w:val="num" w:pos="840"/>
        </w:tabs>
        <w:ind w:left="720" w:hanging="240"/>
      </w:pPr>
      <w:rPr>
        <w:rFonts w:ascii="Times New Roman" w:hAnsi="Times New Roman" w:cs="Times New Roman" w:hint="default"/>
      </w:rPr>
    </w:lvl>
    <w:lvl w:ilvl="3">
      <w:start w:val="1"/>
      <w:numFmt w:val="none"/>
      <w:suff w:val="nothing"/>
      <w:lvlText w:val="-"/>
      <w:lvlJc w:val="left"/>
      <w:pPr>
        <w:tabs>
          <w:tab w:val="num" w:pos="1080"/>
        </w:tabs>
        <w:ind w:left="960" w:hanging="240"/>
      </w:pPr>
    </w:lvl>
    <w:lvl w:ilvl="4">
      <w:start w:val="1"/>
      <w:numFmt w:val="none"/>
      <w:suff w:val="nothing"/>
      <w:lvlText w:val="-"/>
      <w:lvlJc w:val="left"/>
      <w:pPr>
        <w:tabs>
          <w:tab w:val="num" w:pos="1320"/>
        </w:tabs>
        <w:ind w:left="1200" w:hanging="240"/>
      </w:pPr>
    </w:lvl>
    <w:lvl w:ilvl="5">
      <w:start w:val="1"/>
      <w:numFmt w:val="none"/>
      <w:suff w:val="nothing"/>
      <w:lvlText w:val="-"/>
      <w:lvlJc w:val="left"/>
      <w:pPr>
        <w:tabs>
          <w:tab w:val="num" w:pos="1560"/>
        </w:tabs>
        <w:ind w:left="1440" w:hanging="240"/>
      </w:pPr>
    </w:lvl>
    <w:lvl w:ilvl="6">
      <w:start w:val="1"/>
      <w:numFmt w:val="none"/>
      <w:suff w:val="nothing"/>
      <w:lvlText w:val="-"/>
      <w:lvlJc w:val="left"/>
      <w:pPr>
        <w:tabs>
          <w:tab w:val="num" w:pos="1800"/>
        </w:tabs>
        <w:ind w:left="1680" w:hanging="240"/>
      </w:pPr>
    </w:lvl>
    <w:lvl w:ilvl="7">
      <w:start w:val="1"/>
      <w:numFmt w:val="none"/>
      <w:suff w:val="nothing"/>
      <w:lvlText w:val="-"/>
      <w:lvlJc w:val="left"/>
      <w:pPr>
        <w:tabs>
          <w:tab w:val="num" w:pos="2040"/>
        </w:tabs>
        <w:ind w:left="1920" w:hanging="240"/>
      </w:pPr>
    </w:lvl>
    <w:lvl w:ilvl="8">
      <w:start w:val="1"/>
      <w:numFmt w:val="none"/>
      <w:suff w:val="nothing"/>
      <w:lvlText w:val="-"/>
      <w:lvlJc w:val="left"/>
      <w:pPr>
        <w:tabs>
          <w:tab w:val="num" w:pos="2280"/>
        </w:tabs>
        <w:ind w:left="2160" w:hanging="240"/>
      </w:pPr>
    </w:lvl>
  </w:abstractNum>
  <w:num w:numId="1" w16cid:durableId="1114443533">
    <w:abstractNumId w:val="9"/>
  </w:num>
  <w:num w:numId="2" w16cid:durableId="1929272355">
    <w:abstractNumId w:val="11"/>
  </w:num>
  <w:num w:numId="3" w16cid:durableId="1679457170">
    <w:abstractNumId w:val="0"/>
  </w:num>
  <w:num w:numId="4" w16cid:durableId="366301339">
    <w:abstractNumId w:val="8"/>
  </w:num>
  <w:num w:numId="5" w16cid:durableId="749154595">
    <w:abstractNumId w:val="3"/>
  </w:num>
  <w:num w:numId="6" w16cid:durableId="584345404">
    <w:abstractNumId w:val="6"/>
  </w:num>
  <w:num w:numId="7" w16cid:durableId="1014382872">
    <w:abstractNumId w:val="7"/>
  </w:num>
  <w:num w:numId="8" w16cid:durableId="549073817">
    <w:abstractNumId w:val="10"/>
  </w:num>
  <w:num w:numId="9" w16cid:durableId="467283727">
    <w:abstractNumId w:val="4"/>
  </w:num>
  <w:num w:numId="10" w16cid:durableId="147786566">
    <w:abstractNumId w:val="1"/>
  </w:num>
  <w:num w:numId="11" w16cid:durableId="1777751952">
    <w:abstractNumId w:val="5"/>
  </w:num>
  <w:num w:numId="12" w16cid:durableId="1491363862">
    <w:abstractNumId w:val="7"/>
  </w:num>
  <w:num w:numId="13" w16cid:durableId="383482377">
    <w:abstractNumId w:val="7"/>
  </w:num>
  <w:num w:numId="14" w16cid:durableId="1292174420">
    <w:abstractNumId w:val="7"/>
  </w:num>
  <w:num w:numId="15" w16cid:durableId="1028877229">
    <w:abstractNumId w:val="7"/>
  </w:num>
  <w:num w:numId="16" w16cid:durableId="539362093">
    <w:abstractNumId w:val="7"/>
  </w:num>
  <w:num w:numId="17" w16cid:durableId="124785519">
    <w:abstractNumId w:val="7"/>
  </w:num>
  <w:num w:numId="18" w16cid:durableId="180481154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ago Barreto Tamagusko">
    <w15:presenceInfo w15:providerId="AD" w15:userId="S::uc2018225948@student.uc.pt::b8962a8a-8d41-434f-8ac6-c79c06e13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mirrorMargins/>
  <w:proofState w:spelling="clean" w:grammar="clean"/>
  <w:trackRevisions/>
  <w:defaultTabStop w:val="720"/>
  <w:autoHyphenation/>
  <w:hyphenationZone w:val="425"/>
  <w:evenAndOddHeaders/>
  <w:characterSpacingControl w:val="doNotCompres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K0NLewMDA1NTKzNDVU0lEKTi0uzszPAykwqwUAemKWZCwAAAA="/>
  </w:docVars>
  <w:rsids>
    <w:rsidRoot w:val="006041A7"/>
    <w:rsid w:val="00005E35"/>
    <w:rsid w:val="00074328"/>
    <w:rsid w:val="000973C8"/>
    <w:rsid w:val="000B67C8"/>
    <w:rsid w:val="00111A1F"/>
    <w:rsid w:val="00143CD0"/>
    <w:rsid w:val="00185053"/>
    <w:rsid w:val="001B6B8F"/>
    <w:rsid w:val="001C338F"/>
    <w:rsid w:val="00271928"/>
    <w:rsid w:val="003036AF"/>
    <w:rsid w:val="00324F75"/>
    <w:rsid w:val="00327B95"/>
    <w:rsid w:val="0034355D"/>
    <w:rsid w:val="003B659F"/>
    <w:rsid w:val="003E4023"/>
    <w:rsid w:val="00401FCA"/>
    <w:rsid w:val="00414D4A"/>
    <w:rsid w:val="00420776"/>
    <w:rsid w:val="00456553"/>
    <w:rsid w:val="004B28C8"/>
    <w:rsid w:val="004F06AC"/>
    <w:rsid w:val="00501D97"/>
    <w:rsid w:val="00546FA1"/>
    <w:rsid w:val="005611BA"/>
    <w:rsid w:val="005A110E"/>
    <w:rsid w:val="005C547B"/>
    <w:rsid w:val="005E4516"/>
    <w:rsid w:val="005E4EAD"/>
    <w:rsid w:val="00600287"/>
    <w:rsid w:val="006041A7"/>
    <w:rsid w:val="00625A2E"/>
    <w:rsid w:val="00655F34"/>
    <w:rsid w:val="00675F86"/>
    <w:rsid w:val="006A4472"/>
    <w:rsid w:val="006A5CF4"/>
    <w:rsid w:val="00727359"/>
    <w:rsid w:val="00792D66"/>
    <w:rsid w:val="007C7012"/>
    <w:rsid w:val="00834FD1"/>
    <w:rsid w:val="00856ED0"/>
    <w:rsid w:val="0086164B"/>
    <w:rsid w:val="008958CA"/>
    <w:rsid w:val="008B7AEA"/>
    <w:rsid w:val="008C2372"/>
    <w:rsid w:val="008D0C84"/>
    <w:rsid w:val="008F783D"/>
    <w:rsid w:val="00904EE4"/>
    <w:rsid w:val="00980AB0"/>
    <w:rsid w:val="009A0122"/>
    <w:rsid w:val="00A01E5A"/>
    <w:rsid w:val="00A0646E"/>
    <w:rsid w:val="00A132F7"/>
    <w:rsid w:val="00A33A49"/>
    <w:rsid w:val="00A5622E"/>
    <w:rsid w:val="00A67AE7"/>
    <w:rsid w:val="00A71D7C"/>
    <w:rsid w:val="00A93774"/>
    <w:rsid w:val="00B3712C"/>
    <w:rsid w:val="00B409CC"/>
    <w:rsid w:val="00B43E74"/>
    <w:rsid w:val="00B54ED9"/>
    <w:rsid w:val="00B72087"/>
    <w:rsid w:val="00B722ED"/>
    <w:rsid w:val="00BA67CD"/>
    <w:rsid w:val="00BE7ED6"/>
    <w:rsid w:val="00C1381D"/>
    <w:rsid w:val="00C20EE0"/>
    <w:rsid w:val="00C620D5"/>
    <w:rsid w:val="00CB2D1D"/>
    <w:rsid w:val="00D33823"/>
    <w:rsid w:val="00D43036"/>
    <w:rsid w:val="00D62835"/>
    <w:rsid w:val="00D81364"/>
    <w:rsid w:val="00D863F9"/>
    <w:rsid w:val="00DE722D"/>
    <w:rsid w:val="00E81901"/>
    <w:rsid w:val="00E90239"/>
    <w:rsid w:val="00E93E7D"/>
    <w:rsid w:val="00F24722"/>
    <w:rsid w:val="00F61B31"/>
    <w:rsid w:val="00FE164C"/>
    <w:rsid w:val="00FE199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B3A9B"/>
  <w15:docId w15:val="{1F6AA074-6798-498E-83C6-87075FF90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86C"/>
    <w:pPr>
      <w:widowControl w:val="0"/>
    </w:pPr>
    <w:rPr>
      <w:lang w:val="en-GB" w:eastAsia="en-US"/>
    </w:rPr>
  </w:style>
  <w:style w:type="paragraph" w:styleId="Heading1">
    <w:name w:val="heading 1"/>
    <w:basedOn w:val="Normal"/>
    <w:next w:val="Normal"/>
    <w:qFormat/>
    <w:rsid w:val="002B086C"/>
    <w:pPr>
      <w:keepNext/>
      <w:pBdr>
        <w:top w:val="single" w:sz="4" w:space="1" w:color="000000"/>
        <w:left w:val="single" w:sz="4" w:space="0" w:color="000000"/>
        <w:bottom w:val="single" w:sz="4" w:space="7" w:color="000000"/>
        <w:right w:val="single" w:sz="4" w:space="4" w:color="000000"/>
      </w:pBdr>
      <w:spacing w:line="360" w:lineRule="auto"/>
      <w:outlineLvl w:val="0"/>
    </w:pPr>
    <w:rPr>
      <w:b/>
      <w:bCs/>
    </w:rPr>
  </w:style>
  <w:style w:type="paragraph" w:styleId="Heading3">
    <w:name w:val="heading 3"/>
    <w:basedOn w:val="Normal"/>
    <w:next w:val="Normal"/>
    <w:autoRedefine/>
    <w:qFormat/>
    <w:rsid w:val="002B086C"/>
    <w:pPr>
      <w:keepNext/>
      <w:pBdr>
        <w:top w:val="single" w:sz="4" w:space="1" w:color="000000"/>
        <w:left w:val="single" w:sz="4" w:space="4" w:color="000000"/>
        <w:right w:val="single" w:sz="4" w:space="4" w:color="000000"/>
      </w:pBdr>
      <w:ind w:right="113"/>
      <w:outlineLvl w:val="2"/>
    </w:pPr>
    <w:rPr>
      <w:b/>
      <w:bCs/>
      <w:szCs w:val="24"/>
    </w:rPr>
  </w:style>
  <w:style w:type="paragraph" w:styleId="Heading4">
    <w:name w:val="heading 4"/>
    <w:basedOn w:val="Normal"/>
    <w:next w:val="Normal"/>
    <w:qFormat/>
    <w:rsid w:val="002B086C"/>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dnoteCharacters">
    <w:name w:val="Endnote Characters"/>
    <w:semiHidden/>
    <w:qFormat/>
    <w:rsid w:val="002B086C"/>
    <w:rPr>
      <w:vertAlign w:val="superscript"/>
    </w:rPr>
  </w:style>
  <w:style w:type="character" w:customStyle="1" w:styleId="EndnoteAnchor">
    <w:name w:val="Endnote Anchor"/>
    <w:rPr>
      <w:vertAlign w:val="superscript"/>
    </w:rPr>
  </w:style>
  <w:style w:type="character" w:customStyle="1" w:styleId="FootnoteCharacters">
    <w:name w:val="Footnote Characters"/>
    <w:semiHidden/>
    <w:qFormat/>
    <w:rsid w:val="002B086C"/>
    <w:rPr>
      <w:vertAlign w:val="superscript"/>
    </w:rPr>
  </w:style>
  <w:style w:type="character" w:customStyle="1" w:styleId="FootnoteAnchor">
    <w:name w:val="Footnote Anchor"/>
    <w:rPr>
      <w:vertAlign w:val="superscript"/>
    </w:rPr>
  </w:style>
  <w:style w:type="character" w:styleId="Hyperlink">
    <w:name w:val="Hyperlink"/>
    <w:uiPriority w:val="99"/>
    <w:semiHidden/>
    <w:rsid w:val="002B086C"/>
    <w:rPr>
      <w:color w:val="auto"/>
      <w:sz w:val="16"/>
      <w:u w:val="none"/>
    </w:rPr>
  </w:style>
  <w:style w:type="character" w:customStyle="1" w:styleId="MTEquationSection">
    <w:name w:val="MTEquationSection"/>
    <w:qFormat/>
    <w:rsid w:val="002B086C"/>
    <w:rPr>
      <w:vanish w:val="0"/>
      <w:color w:val="FF0000"/>
    </w:rPr>
  </w:style>
  <w:style w:type="character" w:styleId="PageNumber">
    <w:name w:val="page number"/>
    <w:semiHidden/>
    <w:qFormat/>
    <w:rsid w:val="002B086C"/>
    <w:rPr>
      <w:sz w:val="16"/>
    </w:rPr>
  </w:style>
  <w:style w:type="character" w:styleId="FollowedHyperlink">
    <w:name w:val="FollowedHyperlink"/>
    <w:semiHidden/>
    <w:rsid w:val="002B086C"/>
    <w:rPr>
      <w:color w:val="800080"/>
      <w:u w:val="single"/>
    </w:rPr>
  </w:style>
  <w:style w:type="character" w:customStyle="1" w:styleId="Els-1storder-headChar">
    <w:name w:val="Els-1storder-head Char"/>
    <w:qFormat/>
    <w:rsid w:val="002B086C"/>
    <w:rPr>
      <w:b/>
      <w:lang w:val="en-US" w:eastAsia="en-US" w:bidi="ar-SA"/>
    </w:rPr>
  </w:style>
  <w:style w:type="character" w:styleId="CommentReference">
    <w:name w:val="annotation reference"/>
    <w:semiHidden/>
    <w:unhideWhenUsed/>
    <w:qFormat/>
    <w:rsid w:val="002B086C"/>
    <w:rPr>
      <w:sz w:val="16"/>
      <w:szCs w:val="16"/>
    </w:rPr>
  </w:style>
  <w:style w:type="character" w:customStyle="1" w:styleId="BalloonTextChar">
    <w:name w:val="Balloon Text Char"/>
    <w:qFormat/>
    <w:rsid w:val="002B086C"/>
    <w:rPr>
      <w:rFonts w:ascii="Tahoma" w:hAnsi="Tahoma" w:cs="Tahoma"/>
      <w:sz w:val="16"/>
      <w:szCs w:val="16"/>
      <w:lang w:eastAsia="en-US"/>
    </w:rPr>
  </w:style>
  <w:style w:type="character" w:customStyle="1" w:styleId="CommentTextChar">
    <w:name w:val="Comment Text Char"/>
    <w:semiHidden/>
    <w:qFormat/>
    <w:rsid w:val="002B086C"/>
    <w:rPr>
      <w:lang w:val="en-GB"/>
    </w:rPr>
  </w:style>
  <w:style w:type="character" w:customStyle="1" w:styleId="CommentSubjectChar">
    <w:name w:val="Comment Subject Char"/>
    <w:semiHidden/>
    <w:qFormat/>
    <w:rsid w:val="002B086C"/>
    <w:rPr>
      <w:b/>
      <w:bCs/>
      <w:lang w:val="en-GB"/>
    </w:rPr>
  </w:style>
  <w:style w:type="character" w:styleId="PlaceholderText">
    <w:name w:val="Placeholder Text"/>
    <w:basedOn w:val="DefaultParagraphFont"/>
    <w:uiPriority w:val="99"/>
    <w:semiHidden/>
    <w:qFormat/>
    <w:rsid w:val="002E4529"/>
    <w:rPr>
      <w:color w:val="808080"/>
    </w:rPr>
  </w:style>
  <w:style w:type="character" w:customStyle="1" w:styleId="BodyTextIndentChar">
    <w:name w:val="Body Text Indent Char"/>
    <w:link w:val="BodyTextIndent"/>
    <w:semiHidden/>
    <w:qFormat/>
    <w:rsid w:val="0093645D"/>
    <w:rPr>
      <w:rFonts w:eastAsia="Times New Roman"/>
      <w:kern w:val="2"/>
      <w:lang w:val="en-US" w:eastAsia="en-US"/>
    </w:rPr>
  </w:style>
  <w:style w:type="character" w:customStyle="1" w:styleId="HeaderChar">
    <w:name w:val="Header Char"/>
    <w:basedOn w:val="DefaultParagraphFont"/>
    <w:link w:val="Header"/>
    <w:semiHidden/>
    <w:qFormat/>
    <w:rsid w:val="008E5964"/>
    <w:rPr>
      <w:i/>
      <w:sz w:val="16"/>
      <w:lang w:val="en-US" w:eastAsia="en-US"/>
    </w:rPr>
  </w:style>
  <w:style w:type="character" w:customStyle="1" w:styleId="DocumentMapChar">
    <w:name w:val="Document Map Char"/>
    <w:basedOn w:val="DefaultParagraphFont"/>
    <w:link w:val="DocumentMap"/>
    <w:uiPriority w:val="99"/>
    <w:semiHidden/>
    <w:qFormat/>
    <w:rsid w:val="00F255A4"/>
    <w:rPr>
      <w:rFonts w:ascii="Tahoma" w:hAnsi="Tahoma" w:cs="Tahoma"/>
      <w:sz w:val="16"/>
      <w:szCs w:val="16"/>
      <w:lang w:val="en-GB" w:eastAsia="en-US"/>
    </w:rPr>
  </w:style>
  <w:style w:type="character" w:styleId="UnresolvedMention">
    <w:name w:val="Unresolved Mention"/>
    <w:basedOn w:val="DefaultParagraphFont"/>
    <w:uiPriority w:val="99"/>
    <w:semiHidden/>
    <w:unhideWhenUsed/>
    <w:qFormat/>
    <w:rsid w:val="00633FFF"/>
    <w:rPr>
      <w:color w:val="605E5C"/>
      <w:shd w:val="clear" w:color="auto" w:fill="E1DFDD"/>
    </w:rPr>
  </w:style>
  <w:style w:type="character" w:customStyle="1" w:styleId="BodyTextChar">
    <w:name w:val="Body Text Char"/>
    <w:basedOn w:val="DefaultParagraphFont"/>
    <w:link w:val="BodyText"/>
    <w:uiPriority w:val="99"/>
    <w:semiHidden/>
    <w:qFormat/>
    <w:rsid w:val="007B4333"/>
    <w:rPr>
      <w:lang w:val="en-GB" w:eastAsia="en-US"/>
    </w:rPr>
  </w:style>
  <w:style w:type="character" w:customStyle="1" w:styleId="BodyText2Char">
    <w:name w:val="Body Text 2 Char"/>
    <w:basedOn w:val="DefaultParagraphFont"/>
    <w:link w:val="BodyText2"/>
    <w:uiPriority w:val="99"/>
    <w:qFormat/>
    <w:rsid w:val="007B4333"/>
    <w:rPr>
      <w:lang w:val="en-GB" w:eastAsia="en-US"/>
    </w:rPr>
  </w:style>
  <w:style w:type="character" w:customStyle="1" w:styleId="TitleChar">
    <w:name w:val="Title Char"/>
    <w:basedOn w:val="DefaultParagraphFont"/>
    <w:link w:val="Title"/>
    <w:qFormat/>
    <w:rsid w:val="00880C63"/>
    <w:rPr>
      <w:rFonts w:eastAsia="Times New Roman"/>
      <w:b/>
      <w:sz w:val="24"/>
      <w:lang w:val="en-US" w:eastAsia="en-US"/>
    </w:rPr>
  </w:style>
  <w:style w:type="character" w:customStyle="1" w:styleId="heading30">
    <w:name w:val="heading3"/>
    <w:qFormat/>
    <w:rsid w:val="00880C63"/>
    <w:rPr>
      <w:b/>
    </w:rPr>
  </w:style>
  <w:style w:type="character" w:customStyle="1" w:styleId="jlqj4b">
    <w:name w:val="jlqj4b"/>
    <w:basedOn w:val="DefaultParagraphFont"/>
    <w:qFormat/>
    <w:rsid w:val="00880C63"/>
  </w:style>
  <w:style w:type="character" w:customStyle="1" w:styleId="TRLBodyTextChar">
    <w:name w:val="TRL Body Text Char"/>
    <w:link w:val="TRLBodyText"/>
    <w:qFormat/>
    <w:rsid w:val="00880C63"/>
    <w:rPr>
      <w:rFonts w:ascii="Verdana" w:eastAsia="Times New Roman" w:hAnsi="Verdana"/>
      <w:lang w:val="en-GB" w:eastAsia="zh-CN"/>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link w:val="BodyTextChar"/>
    <w:uiPriority w:val="99"/>
    <w:semiHidden/>
    <w:unhideWhenUsed/>
    <w:rsid w:val="007B4333"/>
    <w:pPr>
      <w:spacing w:after="120"/>
    </w:pPr>
  </w:style>
  <w:style w:type="paragraph" w:styleId="List">
    <w:name w:val="List"/>
    <w:basedOn w:val="BodyText"/>
    <w:rPr>
      <w:rFonts w:cs="Noto Sans Devanagari"/>
    </w:rPr>
  </w:style>
  <w:style w:type="paragraph" w:styleId="Caption">
    <w:name w:val="caption"/>
    <w:basedOn w:val="Normal"/>
    <w:next w:val="Normal"/>
    <w:qFormat/>
    <w:rsid w:val="002B086C"/>
    <w:pPr>
      <w:keepLines/>
      <w:spacing w:before="200" w:after="240" w:line="200" w:lineRule="exact"/>
    </w:pPr>
    <w:rPr>
      <w:sz w:val="16"/>
    </w:rPr>
  </w:style>
  <w:style w:type="paragraph" w:customStyle="1" w:styleId="Index">
    <w:name w:val="Index"/>
    <w:basedOn w:val="Normal"/>
    <w:qFormat/>
    <w:pPr>
      <w:suppressLineNumbers/>
    </w:pPr>
    <w:rPr>
      <w:rFonts w:cs="Noto Sans Devanagari"/>
    </w:rPr>
  </w:style>
  <w:style w:type="paragraph" w:customStyle="1" w:styleId="Els-1storder-head">
    <w:name w:val="Els-1storder-head"/>
    <w:next w:val="Els-body-text"/>
    <w:qFormat/>
    <w:rsid w:val="002B086C"/>
    <w:pPr>
      <w:keepNext/>
      <w:numPr>
        <w:numId w:val="7"/>
      </w:numPr>
      <w:spacing w:before="240" w:after="240" w:line="240" w:lineRule="exact"/>
    </w:pPr>
    <w:rPr>
      <w:b/>
      <w:lang w:val="en-US" w:eastAsia="en-US"/>
    </w:rPr>
  </w:style>
  <w:style w:type="paragraph" w:customStyle="1" w:styleId="Els-2ndorder-head">
    <w:name w:val="Els-2ndorder-head"/>
    <w:next w:val="Els-body-text"/>
    <w:qFormat/>
    <w:rsid w:val="002B086C"/>
    <w:pPr>
      <w:keepNext/>
      <w:numPr>
        <w:ilvl w:val="1"/>
        <w:numId w:val="8"/>
      </w:numPr>
      <w:spacing w:before="240" w:after="240" w:line="240" w:lineRule="exact"/>
    </w:pPr>
    <w:rPr>
      <w:i/>
      <w:lang w:val="en-US" w:eastAsia="en-US"/>
    </w:rPr>
  </w:style>
  <w:style w:type="paragraph" w:customStyle="1" w:styleId="Els-3rdorder-head">
    <w:name w:val="Els-3rdorder-head"/>
    <w:next w:val="Els-body-text"/>
    <w:qFormat/>
    <w:rsid w:val="002B086C"/>
    <w:pPr>
      <w:keepNext/>
      <w:numPr>
        <w:ilvl w:val="2"/>
        <w:numId w:val="9"/>
      </w:numPr>
      <w:spacing w:before="240" w:line="240" w:lineRule="exact"/>
    </w:pPr>
    <w:rPr>
      <w:i/>
      <w:lang w:val="en-US" w:eastAsia="en-US"/>
    </w:rPr>
  </w:style>
  <w:style w:type="paragraph" w:customStyle="1" w:styleId="Els-4thorder-head">
    <w:name w:val="Els-4thorder-head"/>
    <w:next w:val="Els-body-text"/>
    <w:qFormat/>
    <w:rsid w:val="002B086C"/>
    <w:pPr>
      <w:keepNext/>
      <w:numPr>
        <w:ilvl w:val="3"/>
        <w:numId w:val="10"/>
      </w:numPr>
      <w:spacing w:before="240" w:line="240" w:lineRule="exact"/>
    </w:pPr>
    <w:rPr>
      <w:i/>
      <w:lang w:val="en-US" w:eastAsia="en-US"/>
    </w:rPr>
  </w:style>
  <w:style w:type="paragraph" w:customStyle="1" w:styleId="Els-Abstract-head">
    <w:name w:val="Els-Abstract-head"/>
    <w:next w:val="Normal"/>
    <w:qFormat/>
    <w:rsid w:val="002B086C"/>
    <w:pPr>
      <w:keepNext/>
      <w:pBdr>
        <w:top w:val="single" w:sz="4" w:space="10" w:color="000000"/>
      </w:pBdr>
      <w:spacing w:after="220" w:line="220" w:lineRule="exact"/>
    </w:pPr>
    <w:rPr>
      <w:b/>
      <w:sz w:val="18"/>
      <w:lang w:val="en-US" w:eastAsia="en-US"/>
    </w:rPr>
  </w:style>
  <w:style w:type="paragraph" w:customStyle="1" w:styleId="Els-Abstract-text">
    <w:name w:val="Els-Abstract-text"/>
    <w:next w:val="Normal"/>
    <w:qFormat/>
    <w:rsid w:val="002B086C"/>
    <w:pPr>
      <w:spacing w:line="220" w:lineRule="exact"/>
      <w:jc w:val="both"/>
    </w:pPr>
    <w:rPr>
      <w:sz w:val="18"/>
      <w:lang w:val="en-US" w:eastAsia="en-US"/>
    </w:rPr>
  </w:style>
  <w:style w:type="paragraph" w:customStyle="1" w:styleId="Els-acknowledgement">
    <w:name w:val="Els-acknowledgement"/>
    <w:next w:val="Normal"/>
    <w:qFormat/>
    <w:rsid w:val="002B086C"/>
    <w:pPr>
      <w:keepNext/>
      <w:spacing w:before="480" w:after="240" w:line="220" w:lineRule="exact"/>
    </w:pPr>
    <w:rPr>
      <w:b/>
      <w:lang w:val="en-US" w:eastAsia="en-US"/>
    </w:rPr>
  </w:style>
  <w:style w:type="paragraph" w:customStyle="1" w:styleId="Els-aditional-article-history">
    <w:name w:val="Els-aditional-article-history"/>
    <w:basedOn w:val="Normal"/>
    <w:qFormat/>
    <w:rsid w:val="002B086C"/>
    <w:pPr>
      <w:spacing w:after="400" w:line="200" w:lineRule="exact"/>
      <w:jc w:val="center"/>
    </w:pPr>
    <w:rPr>
      <w:b/>
      <w:sz w:val="16"/>
      <w:lang w:val="en-US"/>
    </w:rPr>
  </w:style>
  <w:style w:type="paragraph" w:customStyle="1" w:styleId="Els-Affiliation">
    <w:name w:val="Els-Affiliation"/>
    <w:next w:val="Els-Abstract-head"/>
    <w:qFormat/>
    <w:rsid w:val="002B086C"/>
    <w:pPr>
      <w:spacing w:line="200" w:lineRule="exact"/>
      <w:jc w:val="center"/>
    </w:pPr>
    <w:rPr>
      <w:i/>
      <w:sz w:val="16"/>
      <w:lang w:val="en-US" w:eastAsia="en-US"/>
    </w:rPr>
  </w:style>
  <w:style w:type="paragraph" w:customStyle="1" w:styleId="Els-appendixhead">
    <w:name w:val="Els-appendixhead"/>
    <w:next w:val="Normal"/>
    <w:qFormat/>
    <w:rsid w:val="002B086C"/>
    <w:pPr>
      <w:numPr>
        <w:numId w:val="3"/>
      </w:numPr>
      <w:spacing w:before="480" w:after="240" w:line="220" w:lineRule="exact"/>
    </w:pPr>
    <w:rPr>
      <w:b/>
      <w:lang w:val="en-US" w:eastAsia="en-US"/>
    </w:rPr>
  </w:style>
  <w:style w:type="paragraph" w:customStyle="1" w:styleId="Els-appendixsubhead">
    <w:name w:val="Els-appendixsubhead"/>
    <w:next w:val="Normal"/>
    <w:qFormat/>
    <w:rsid w:val="002B086C"/>
    <w:pPr>
      <w:numPr>
        <w:ilvl w:val="1"/>
        <w:numId w:val="4"/>
      </w:numPr>
      <w:spacing w:before="240" w:after="240" w:line="220" w:lineRule="exact"/>
    </w:pPr>
    <w:rPr>
      <w:i/>
      <w:lang w:val="en-US" w:eastAsia="en-US"/>
    </w:rPr>
  </w:style>
  <w:style w:type="paragraph" w:customStyle="1" w:styleId="Els-Author">
    <w:name w:val="Els-Author"/>
    <w:next w:val="Normal"/>
    <w:qFormat/>
    <w:rsid w:val="002B086C"/>
    <w:pPr>
      <w:keepNext/>
      <w:spacing w:after="160" w:line="300" w:lineRule="exact"/>
      <w:jc w:val="center"/>
    </w:pPr>
    <w:rPr>
      <w:sz w:val="26"/>
      <w:lang w:val="en-US" w:eastAsia="en-US"/>
    </w:rPr>
  </w:style>
  <w:style w:type="paragraph" w:customStyle="1" w:styleId="Els-body-text">
    <w:name w:val="Els-body-text"/>
    <w:qFormat/>
    <w:rsid w:val="002B086C"/>
    <w:pPr>
      <w:spacing w:line="240" w:lineRule="exact"/>
      <w:ind w:firstLine="238"/>
      <w:jc w:val="both"/>
    </w:pPr>
    <w:rPr>
      <w:lang w:val="en-US" w:eastAsia="en-US"/>
    </w:rPr>
  </w:style>
  <w:style w:type="paragraph" w:customStyle="1" w:styleId="Els-bulletlist">
    <w:name w:val="Els-bulletlist"/>
    <w:basedOn w:val="Els-body-text"/>
    <w:qFormat/>
    <w:rsid w:val="002B086C"/>
    <w:pPr>
      <w:numPr>
        <w:numId w:val="5"/>
      </w:numPr>
      <w:tabs>
        <w:tab w:val="left" w:pos="240"/>
      </w:tabs>
      <w:jc w:val="left"/>
    </w:pPr>
  </w:style>
  <w:style w:type="paragraph" w:customStyle="1" w:styleId="Els-caption">
    <w:name w:val="Els-caption"/>
    <w:qFormat/>
    <w:rsid w:val="002B086C"/>
    <w:pPr>
      <w:keepLines/>
      <w:spacing w:before="200" w:after="240" w:line="200" w:lineRule="exact"/>
    </w:pPr>
    <w:rPr>
      <w:sz w:val="16"/>
      <w:lang w:val="en-US" w:eastAsia="en-US"/>
    </w:rPr>
  </w:style>
  <w:style w:type="paragraph" w:customStyle="1" w:styleId="Els-chem-equation">
    <w:name w:val="Els-chem-equation"/>
    <w:next w:val="Els-body-text"/>
    <w:qFormat/>
    <w:rsid w:val="002B086C"/>
    <w:pPr>
      <w:tabs>
        <w:tab w:val="right" w:pos="4320"/>
        <w:tab w:val="right" w:pos="9120"/>
      </w:tabs>
      <w:spacing w:before="120" w:after="120" w:line="220" w:lineRule="exact"/>
    </w:pPr>
    <w:rPr>
      <w:sz w:val="18"/>
      <w:lang w:val="en-US" w:eastAsia="en-US"/>
    </w:rPr>
  </w:style>
  <w:style w:type="paragraph" w:customStyle="1" w:styleId="Els-collaboration">
    <w:name w:val="Els-collaboration"/>
    <w:basedOn w:val="Els-Author"/>
    <w:qFormat/>
    <w:rsid w:val="002B086C"/>
    <w:pPr>
      <w:jc w:val="right"/>
    </w:pPr>
  </w:style>
  <w:style w:type="paragraph" w:customStyle="1" w:styleId="Els-collaboration-affiliation">
    <w:name w:val="Els-collaboration-affiliation"/>
    <w:basedOn w:val="Els-collaboration"/>
    <w:qFormat/>
    <w:rsid w:val="002B086C"/>
  </w:style>
  <w:style w:type="paragraph" w:customStyle="1" w:styleId="Els-presented-by">
    <w:name w:val="Els-presented-by"/>
    <w:qFormat/>
    <w:rsid w:val="002B086C"/>
    <w:pPr>
      <w:spacing w:after="200"/>
      <w:jc w:val="center"/>
    </w:pPr>
    <w:rPr>
      <w:b/>
      <w:sz w:val="16"/>
      <w:lang w:val="en-US" w:eastAsia="en-US"/>
    </w:rPr>
  </w:style>
  <w:style w:type="paragraph" w:customStyle="1" w:styleId="Els-dedicated-to">
    <w:name w:val="Els-dedicated-to"/>
    <w:basedOn w:val="Els-presented-by"/>
    <w:qFormat/>
    <w:rsid w:val="002B086C"/>
    <w:rPr>
      <w:b w:val="0"/>
    </w:rPr>
  </w:style>
  <w:style w:type="paragraph" w:customStyle="1" w:styleId="Els-equation">
    <w:name w:val="Els-equation"/>
    <w:next w:val="Normal"/>
    <w:qFormat/>
    <w:rsid w:val="002B086C"/>
    <w:pPr>
      <w:widowControl w:val="0"/>
      <w:tabs>
        <w:tab w:val="right" w:pos="4320"/>
        <w:tab w:val="right" w:pos="9120"/>
      </w:tabs>
      <w:spacing w:before="240" w:after="240"/>
      <w:ind w:left="482"/>
    </w:pPr>
    <w:rPr>
      <w:i/>
      <w:lang w:val="en-US" w:eastAsia="en-US"/>
    </w:rPr>
  </w:style>
  <w:style w:type="paragraph" w:customStyle="1" w:styleId="Els-footnote">
    <w:name w:val="Els-footnote"/>
    <w:qFormat/>
    <w:rsid w:val="002B086C"/>
    <w:pPr>
      <w:keepLines/>
      <w:widowControl w:val="0"/>
      <w:spacing w:line="200" w:lineRule="exact"/>
      <w:ind w:firstLine="245"/>
      <w:jc w:val="both"/>
    </w:pPr>
    <w:rPr>
      <w:sz w:val="16"/>
      <w:lang w:val="en-US" w:eastAsia="en-US"/>
    </w:rPr>
  </w:style>
  <w:style w:type="paragraph" w:customStyle="1" w:styleId="Els-history">
    <w:name w:val="Els-history"/>
    <w:next w:val="Normal"/>
    <w:qFormat/>
    <w:rsid w:val="002B086C"/>
    <w:pPr>
      <w:spacing w:before="120" w:after="400" w:line="200" w:lineRule="exact"/>
      <w:jc w:val="center"/>
    </w:pPr>
    <w:rPr>
      <w:sz w:val="16"/>
      <w:lang w:val="en-US" w:eastAsia="en-US"/>
    </w:rPr>
  </w:style>
  <w:style w:type="paragraph" w:customStyle="1" w:styleId="Els-journal-logo">
    <w:name w:val="Els-journal-logo"/>
    <w:qFormat/>
    <w:rsid w:val="002B086C"/>
    <w:pPr>
      <w:pBdr>
        <w:top w:val="thinThickLargeGap" w:sz="12" w:space="0" w:color="000000"/>
        <w:bottom w:val="thickThinLargeGap" w:sz="12" w:space="0" w:color="000000"/>
      </w:pBdr>
    </w:pPr>
    <w:rPr>
      <w:rFonts w:ascii="Helvetica" w:hAnsi="Helvetica"/>
      <w:b/>
      <w:sz w:val="24"/>
      <w:lang w:val="en-US" w:eastAsia="en-US"/>
    </w:rPr>
  </w:style>
  <w:style w:type="paragraph" w:customStyle="1" w:styleId="Els-keywords">
    <w:name w:val="Els-keywords"/>
    <w:next w:val="Normal"/>
    <w:qFormat/>
    <w:rsid w:val="002B086C"/>
    <w:pPr>
      <w:pBdr>
        <w:bottom w:val="single" w:sz="4" w:space="10" w:color="000000"/>
      </w:pBdr>
      <w:spacing w:after="200" w:line="200" w:lineRule="exact"/>
    </w:pPr>
    <w:rPr>
      <w:sz w:val="16"/>
      <w:lang w:val="en-US" w:eastAsia="en-US"/>
    </w:rPr>
  </w:style>
  <w:style w:type="paragraph" w:customStyle="1" w:styleId="Els-numlist">
    <w:name w:val="Els-numlist"/>
    <w:basedOn w:val="Els-body-text"/>
    <w:qFormat/>
    <w:rsid w:val="002B086C"/>
    <w:pPr>
      <w:numPr>
        <w:numId w:val="6"/>
      </w:numPr>
      <w:tabs>
        <w:tab w:val="left" w:pos="240"/>
      </w:tabs>
      <w:ind w:left="480" w:firstLine="238"/>
      <w:jc w:val="left"/>
    </w:pPr>
  </w:style>
  <w:style w:type="paragraph" w:customStyle="1" w:styleId="Els-reference">
    <w:name w:val="Els-reference"/>
    <w:qFormat/>
    <w:rsid w:val="002B086C"/>
    <w:pPr>
      <w:tabs>
        <w:tab w:val="left" w:pos="312"/>
      </w:tabs>
      <w:spacing w:line="200" w:lineRule="exact"/>
      <w:ind w:left="312" w:hanging="312"/>
    </w:pPr>
    <w:rPr>
      <w:sz w:val="16"/>
      <w:lang w:val="en-US" w:eastAsia="en-US"/>
    </w:rPr>
  </w:style>
  <w:style w:type="paragraph" w:customStyle="1" w:styleId="Els-reference-head">
    <w:name w:val="Els-reference-head"/>
    <w:next w:val="Els-reference"/>
    <w:qFormat/>
    <w:rsid w:val="002B086C"/>
    <w:pPr>
      <w:keepNext/>
      <w:spacing w:before="480" w:after="200" w:line="220" w:lineRule="exact"/>
    </w:pPr>
    <w:rPr>
      <w:b/>
      <w:lang w:val="en-US" w:eastAsia="en-US"/>
    </w:rPr>
  </w:style>
  <w:style w:type="paragraph" w:customStyle="1" w:styleId="Els-reprint-line">
    <w:name w:val="Els-reprint-line"/>
    <w:basedOn w:val="Normal"/>
    <w:qFormat/>
    <w:rsid w:val="002B086C"/>
    <w:pPr>
      <w:tabs>
        <w:tab w:val="left" w:pos="0"/>
        <w:tab w:val="center" w:pos="5443"/>
      </w:tabs>
      <w:jc w:val="center"/>
    </w:pPr>
    <w:rPr>
      <w:sz w:val="16"/>
    </w:rPr>
  </w:style>
  <w:style w:type="paragraph" w:customStyle="1" w:styleId="Els-table-text">
    <w:name w:val="Els-table-text"/>
    <w:qFormat/>
    <w:rsid w:val="002B086C"/>
    <w:pPr>
      <w:spacing w:after="80" w:line="200" w:lineRule="exact"/>
    </w:pPr>
    <w:rPr>
      <w:sz w:val="16"/>
      <w:lang w:val="en-US" w:eastAsia="en-US"/>
    </w:rPr>
  </w:style>
  <w:style w:type="paragraph" w:customStyle="1" w:styleId="Els-Title">
    <w:name w:val="Els-Title"/>
    <w:next w:val="Els-Author"/>
    <w:autoRedefine/>
    <w:qFormat/>
    <w:rsid w:val="00B43E74"/>
    <w:pPr>
      <w:spacing w:after="160" w:line="400" w:lineRule="exact"/>
      <w:jc w:val="center"/>
      <w:pPrChange w:id="0" w:author="Tiago Barreto Tamagusko" w:date="2023-04-04T16:11:00Z">
        <w:pPr>
          <w:suppressAutoHyphens/>
          <w:spacing w:after="160" w:line="400" w:lineRule="exact"/>
          <w:jc w:val="center"/>
        </w:pPr>
      </w:pPrChange>
    </w:pPr>
    <w:rPr>
      <w:sz w:val="34"/>
      <w:lang w:val="en-US" w:eastAsia="en-US"/>
      <w:rPrChange w:id="0" w:author="Tiago Barreto Tamagusko" w:date="2023-04-04T16:11:00Z">
        <w:rPr>
          <w:rFonts w:eastAsia="SimSun"/>
          <w:sz w:val="34"/>
          <w:lang w:val="en-US" w:eastAsia="en-US" w:bidi="ar-SA"/>
        </w:rPr>
      </w:rPrChange>
    </w:rPr>
  </w:style>
  <w:style w:type="paragraph" w:customStyle="1" w:styleId="HeaderandFooter">
    <w:name w:val="Header and Footer"/>
    <w:basedOn w:val="Normal"/>
    <w:qFormat/>
  </w:style>
  <w:style w:type="paragraph" w:styleId="Header">
    <w:name w:val="header"/>
    <w:link w:val="HeaderChar"/>
    <w:semiHidden/>
    <w:rsid w:val="002B086C"/>
    <w:pPr>
      <w:tabs>
        <w:tab w:val="center" w:pos="4706"/>
        <w:tab w:val="right" w:pos="9356"/>
      </w:tabs>
      <w:spacing w:beforeAutospacing="1" w:after="240" w:line="200" w:lineRule="atLeast"/>
    </w:pPr>
    <w:rPr>
      <w:i/>
      <w:sz w:val="16"/>
      <w:lang w:val="en-US" w:eastAsia="en-US"/>
    </w:rPr>
  </w:style>
  <w:style w:type="paragraph" w:styleId="Footer">
    <w:name w:val="footer"/>
    <w:basedOn w:val="Header"/>
    <w:semiHidden/>
    <w:rsid w:val="002B086C"/>
    <w:pPr>
      <w:tabs>
        <w:tab w:val="right" w:pos="10080"/>
      </w:tabs>
    </w:pPr>
    <w:rPr>
      <w:i w:val="0"/>
    </w:rPr>
  </w:style>
  <w:style w:type="paragraph" w:styleId="FootnoteText">
    <w:name w:val="footnote text"/>
    <w:basedOn w:val="Normal"/>
    <w:semiHidden/>
    <w:rsid w:val="002B086C"/>
    <w:rPr>
      <w:rFonts w:ascii="Univers" w:hAnsi="Univers"/>
    </w:rPr>
  </w:style>
  <w:style w:type="paragraph" w:styleId="PlainText">
    <w:name w:val="Plain Text"/>
    <w:basedOn w:val="Normal"/>
    <w:semiHidden/>
    <w:qFormat/>
    <w:rsid w:val="002B086C"/>
    <w:rPr>
      <w:rFonts w:ascii="Courier New" w:hAnsi="Courier New" w:cs="Courier New"/>
      <w:lang w:val="en-US"/>
    </w:rPr>
  </w:style>
  <w:style w:type="paragraph" w:customStyle="1" w:styleId="Els-5thorder-head">
    <w:name w:val="Els-5thorder-head"/>
    <w:next w:val="Els-body-text"/>
    <w:qFormat/>
    <w:rsid w:val="002B086C"/>
    <w:pPr>
      <w:keepNext/>
      <w:spacing w:line="240" w:lineRule="exact"/>
    </w:pPr>
    <w:rPr>
      <w:i/>
      <w:lang w:val="en-US" w:eastAsia="en-US"/>
    </w:rPr>
  </w:style>
  <w:style w:type="paragraph" w:customStyle="1" w:styleId="Els-Abstract-Copyright">
    <w:name w:val="Els-Abstract-Copyright"/>
    <w:basedOn w:val="Els-Abstract-text"/>
    <w:qFormat/>
    <w:rsid w:val="002B086C"/>
    <w:pPr>
      <w:spacing w:after="220"/>
    </w:pPr>
  </w:style>
  <w:style w:type="paragraph" w:customStyle="1" w:styleId="DocHead">
    <w:name w:val="DocHead"/>
    <w:qFormat/>
    <w:rsid w:val="002B086C"/>
    <w:pPr>
      <w:spacing w:before="240" w:after="240"/>
      <w:jc w:val="center"/>
    </w:pPr>
    <w:rPr>
      <w:sz w:val="24"/>
      <w:lang w:val="en-US" w:eastAsia="en-US"/>
    </w:rPr>
  </w:style>
  <w:style w:type="paragraph" w:styleId="BalloonText">
    <w:name w:val="Balloon Text"/>
    <w:basedOn w:val="Normal"/>
    <w:qFormat/>
    <w:rsid w:val="002B086C"/>
    <w:rPr>
      <w:rFonts w:ascii="Tahoma" w:hAnsi="Tahoma" w:cs="Tahoma"/>
      <w:sz w:val="16"/>
      <w:szCs w:val="16"/>
    </w:rPr>
  </w:style>
  <w:style w:type="paragraph" w:styleId="CommentText">
    <w:name w:val="annotation text"/>
    <w:basedOn w:val="Normal"/>
    <w:unhideWhenUsed/>
    <w:qFormat/>
    <w:rsid w:val="002B086C"/>
  </w:style>
  <w:style w:type="paragraph" w:styleId="CommentSubject">
    <w:name w:val="annotation subject"/>
    <w:basedOn w:val="CommentText"/>
    <w:next w:val="CommentText"/>
    <w:semiHidden/>
    <w:unhideWhenUsed/>
    <w:qFormat/>
    <w:rsid w:val="002B086C"/>
    <w:rPr>
      <w:b/>
      <w:bCs/>
    </w:rPr>
  </w:style>
  <w:style w:type="paragraph" w:styleId="BodyTextIndent">
    <w:name w:val="Body Text Indent"/>
    <w:basedOn w:val="Normal"/>
    <w:link w:val="BodyTextIndentChar"/>
    <w:semiHidden/>
    <w:rsid w:val="002B086C"/>
    <w:pPr>
      <w:widowControl/>
      <w:ind w:firstLine="360"/>
      <w:jc w:val="both"/>
    </w:pPr>
    <w:rPr>
      <w:rFonts w:eastAsia="Times New Roman"/>
      <w:kern w:val="2"/>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BodyTextIndent2">
    <w:name w:val="Body Text Indent 2"/>
    <w:basedOn w:val="Normal"/>
    <w:semiHidden/>
    <w:qFormat/>
    <w:rsid w:val="002B086C"/>
    <w:pPr>
      <w:ind w:firstLine="240"/>
    </w:pPr>
  </w:style>
  <w:style w:type="paragraph" w:styleId="ListParagraph">
    <w:name w:val="List Paragraph"/>
    <w:basedOn w:val="Normal"/>
    <w:uiPriority w:val="34"/>
    <w:qFormat/>
    <w:rsid w:val="0093645D"/>
    <w:pPr>
      <w:ind w:left="720"/>
      <w:contextualSpacing/>
    </w:pPr>
  </w:style>
  <w:style w:type="paragraph" w:styleId="DocumentMap">
    <w:name w:val="Document Map"/>
    <w:basedOn w:val="Normal"/>
    <w:link w:val="DocumentMapChar"/>
    <w:uiPriority w:val="99"/>
    <w:semiHidden/>
    <w:unhideWhenUsed/>
    <w:qFormat/>
    <w:rsid w:val="00F255A4"/>
    <w:rPr>
      <w:rFonts w:ascii="Tahoma" w:hAnsi="Tahoma" w:cs="Tahoma"/>
      <w:sz w:val="16"/>
      <w:szCs w:val="16"/>
    </w:rPr>
  </w:style>
  <w:style w:type="paragraph" w:styleId="BodyText2">
    <w:name w:val="Body Text 2"/>
    <w:basedOn w:val="Normal"/>
    <w:link w:val="BodyText2Char"/>
    <w:uiPriority w:val="99"/>
    <w:unhideWhenUsed/>
    <w:qFormat/>
    <w:rsid w:val="007B4333"/>
    <w:pPr>
      <w:spacing w:after="120" w:line="480" w:lineRule="auto"/>
    </w:pPr>
  </w:style>
  <w:style w:type="paragraph" w:styleId="Title">
    <w:name w:val="Title"/>
    <w:basedOn w:val="Normal"/>
    <w:link w:val="TitleChar"/>
    <w:qFormat/>
    <w:rsid w:val="00880C63"/>
    <w:pPr>
      <w:widowControl/>
      <w:jc w:val="center"/>
    </w:pPr>
    <w:rPr>
      <w:rFonts w:eastAsia="Times New Roman"/>
      <w:b/>
      <w:sz w:val="24"/>
      <w:lang w:val="en-US"/>
    </w:rPr>
  </w:style>
  <w:style w:type="paragraph" w:customStyle="1" w:styleId="TRLBodyText">
    <w:name w:val="TRL Body Text"/>
    <w:link w:val="TRLBodyTextChar"/>
    <w:qFormat/>
    <w:rsid w:val="00880C63"/>
    <w:pPr>
      <w:spacing w:after="120"/>
    </w:pPr>
    <w:rPr>
      <w:rFonts w:ascii="Verdana" w:eastAsia="Times New Roman" w:hAnsi="Verdana"/>
      <w:lang w:val="en-GB" w:eastAsia="zh-CN"/>
    </w:rPr>
  </w:style>
  <w:style w:type="paragraph" w:customStyle="1" w:styleId="EstiloLegendaCentrado">
    <w:name w:val="Estilo Legenda + Centrado"/>
    <w:basedOn w:val="Caption"/>
    <w:rsid w:val="00401FCA"/>
    <w:pPr>
      <w:keepLines w:val="0"/>
      <w:widowControl/>
      <w:suppressAutoHyphens w:val="0"/>
      <w:spacing w:before="60" w:after="120" w:line="336" w:lineRule="auto"/>
      <w:jc w:val="center"/>
    </w:pPr>
    <w:rPr>
      <w:rFonts w:ascii="Garamond" w:eastAsia="Times New Roman" w:hAnsi="Garamond" w:cs="Gill Sans"/>
      <w:bCs/>
      <w:sz w:val="24"/>
      <w:lang w:val="en-US"/>
    </w:rPr>
  </w:style>
  <w:style w:type="paragraph" w:customStyle="1" w:styleId="Figure">
    <w:name w:val="Figure"/>
    <w:basedOn w:val="EstiloLegendaCentrado"/>
    <w:qFormat/>
    <w:rsid w:val="00401FCA"/>
    <w:pPr>
      <w:keepNext/>
      <w:spacing w:before="240" w:after="0"/>
    </w:pPr>
    <w:rPr>
      <w:noProof/>
    </w:rPr>
  </w:style>
  <w:style w:type="character" w:customStyle="1" w:styleId="rynqvb">
    <w:name w:val="rynqvb"/>
    <w:basedOn w:val="DefaultParagraphFont"/>
    <w:rsid w:val="008C2372"/>
  </w:style>
  <w:style w:type="paragraph" w:styleId="Revision">
    <w:name w:val="Revision"/>
    <w:hidden/>
    <w:uiPriority w:val="99"/>
    <w:semiHidden/>
    <w:rsid w:val="00834FD1"/>
    <w:pPr>
      <w:suppressAutoHyphens w:val="0"/>
    </w:pPr>
    <w:rPr>
      <w:lang w:val="en-GB" w:eastAsia="en-US"/>
    </w:rPr>
  </w:style>
  <w:style w:type="paragraph" w:styleId="NormalWeb">
    <w:name w:val="Normal (Web)"/>
    <w:basedOn w:val="Normal"/>
    <w:uiPriority w:val="99"/>
    <w:semiHidden/>
    <w:unhideWhenUsed/>
    <w:rsid w:val="00005E35"/>
    <w:pPr>
      <w:widowControl/>
      <w:suppressAutoHyphens w:val="0"/>
      <w:spacing w:before="100" w:beforeAutospacing="1" w:after="100" w:afterAutospacing="1"/>
    </w:pPr>
    <w:rPr>
      <w:rFonts w:eastAsia="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10791">
      <w:bodyDiv w:val="1"/>
      <w:marLeft w:val="0"/>
      <w:marRight w:val="0"/>
      <w:marTop w:val="0"/>
      <w:marBottom w:val="0"/>
      <w:divBdr>
        <w:top w:val="none" w:sz="0" w:space="0" w:color="auto"/>
        <w:left w:val="none" w:sz="0" w:space="0" w:color="auto"/>
        <w:bottom w:val="none" w:sz="0" w:space="0" w:color="auto"/>
        <w:right w:val="none" w:sz="0" w:space="0" w:color="auto"/>
      </w:divBdr>
    </w:div>
    <w:div w:id="317148168">
      <w:bodyDiv w:val="1"/>
      <w:marLeft w:val="0"/>
      <w:marRight w:val="0"/>
      <w:marTop w:val="0"/>
      <w:marBottom w:val="0"/>
      <w:divBdr>
        <w:top w:val="none" w:sz="0" w:space="0" w:color="auto"/>
        <w:left w:val="none" w:sz="0" w:space="0" w:color="auto"/>
        <w:bottom w:val="none" w:sz="0" w:space="0" w:color="auto"/>
        <w:right w:val="none" w:sz="0" w:space="0" w:color="auto"/>
      </w:divBdr>
    </w:div>
    <w:div w:id="494494009">
      <w:bodyDiv w:val="1"/>
      <w:marLeft w:val="0"/>
      <w:marRight w:val="0"/>
      <w:marTop w:val="0"/>
      <w:marBottom w:val="0"/>
      <w:divBdr>
        <w:top w:val="none" w:sz="0" w:space="0" w:color="auto"/>
        <w:left w:val="none" w:sz="0" w:space="0" w:color="auto"/>
        <w:bottom w:val="none" w:sz="0" w:space="0" w:color="auto"/>
        <w:right w:val="none" w:sz="0" w:space="0" w:color="auto"/>
      </w:divBdr>
    </w:div>
    <w:div w:id="1006520529">
      <w:bodyDiv w:val="1"/>
      <w:marLeft w:val="0"/>
      <w:marRight w:val="0"/>
      <w:marTop w:val="0"/>
      <w:marBottom w:val="0"/>
      <w:divBdr>
        <w:top w:val="none" w:sz="0" w:space="0" w:color="auto"/>
        <w:left w:val="none" w:sz="0" w:space="0" w:color="auto"/>
        <w:bottom w:val="none" w:sz="0" w:space="0" w:color="auto"/>
        <w:right w:val="none" w:sz="0" w:space="0" w:color="auto"/>
      </w:divBdr>
      <w:divsChild>
        <w:div w:id="1339120074">
          <w:marLeft w:val="0"/>
          <w:marRight w:val="0"/>
          <w:marTop w:val="0"/>
          <w:marBottom w:val="0"/>
          <w:divBdr>
            <w:top w:val="none" w:sz="0" w:space="0" w:color="auto"/>
            <w:left w:val="none" w:sz="0" w:space="0" w:color="auto"/>
            <w:bottom w:val="none" w:sz="0" w:space="0" w:color="auto"/>
            <w:right w:val="none" w:sz="0" w:space="0" w:color="auto"/>
          </w:divBdr>
          <w:divsChild>
            <w:div w:id="1338653342">
              <w:marLeft w:val="0"/>
              <w:marRight w:val="0"/>
              <w:marTop w:val="0"/>
              <w:marBottom w:val="0"/>
              <w:divBdr>
                <w:top w:val="none" w:sz="0" w:space="0" w:color="auto"/>
                <w:left w:val="none" w:sz="0" w:space="0" w:color="auto"/>
                <w:bottom w:val="none" w:sz="0" w:space="0" w:color="auto"/>
                <w:right w:val="none" w:sz="0" w:space="0" w:color="auto"/>
              </w:divBdr>
              <w:divsChild>
                <w:div w:id="30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199362">
      <w:bodyDiv w:val="1"/>
      <w:marLeft w:val="0"/>
      <w:marRight w:val="0"/>
      <w:marTop w:val="0"/>
      <w:marBottom w:val="0"/>
      <w:divBdr>
        <w:top w:val="none" w:sz="0" w:space="0" w:color="auto"/>
        <w:left w:val="none" w:sz="0" w:space="0" w:color="auto"/>
        <w:bottom w:val="none" w:sz="0" w:space="0" w:color="auto"/>
        <w:right w:val="none" w:sz="0" w:space="0" w:color="auto"/>
      </w:divBdr>
    </w:div>
    <w:div w:id="1187216735">
      <w:bodyDiv w:val="1"/>
      <w:marLeft w:val="0"/>
      <w:marRight w:val="0"/>
      <w:marTop w:val="0"/>
      <w:marBottom w:val="0"/>
      <w:divBdr>
        <w:top w:val="none" w:sz="0" w:space="0" w:color="auto"/>
        <w:left w:val="none" w:sz="0" w:space="0" w:color="auto"/>
        <w:bottom w:val="none" w:sz="0" w:space="0" w:color="auto"/>
        <w:right w:val="none" w:sz="0" w:space="0" w:color="auto"/>
      </w:divBdr>
    </w:div>
    <w:div w:id="1561206646">
      <w:bodyDiv w:val="1"/>
      <w:marLeft w:val="0"/>
      <w:marRight w:val="0"/>
      <w:marTop w:val="0"/>
      <w:marBottom w:val="0"/>
      <w:divBdr>
        <w:top w:val="none" w:sz="0" w:space="0" w:color="auto"/>
        <w:left w:val="none" w:sz="0" w:space="0" w:color="auto"/>
        <w:bottom w:val="none" w:sz="0" w:space="0" w:color="auto"/>
        <w:right w:val="none" w:sz="0" w:space="0" w:color="auto"/>
      </w:divBdr>
    </w:div>
    <w:div w:id="1625310684">
      <w:bodyDiv w:val="1"/>
      <w:marLeft w:val="0"/>
      <w:marRight w:val="0"/>
      <w:marTop w:val="0"/>
      <w:marBottom w:val="0"/>
      <w:divBdr>
        <w:top w:val="none" w:sz="0" w:space="0" w:color="auto"/>
        <w:left w:val="none" w:sz="0" w:space="0" w:color="auto"/>
        <w:bottom w:val="none" w:sz="0" w:space="0" w:color="auto"/>
        <w:right w:val="none" w:sz="0" w:space="0" w:color="auto"/>
      </w:divBdr>
    </w:div>
    <w:div w:id="1913655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reativecommons.org/licenses/by-nc-nd/4.0"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github.com/tamagusko/predict-iri-tre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tamagusko/predict-iri-trees" TargetMode="External"/><Relationship Id="rId22" Type="http://schemas.openxmlformats.org/officeDocument/2006/relationships/header" Target="header3.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s://creativecommons.org/licenses/by-nc-nd/4.0"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hyperlink" Target="http://www.sciencedirect.com/science/journal/22107843" TargetMode="External"/><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ED5D593A8D1427088C5E59D6520E249"/>
        <w:category>
          <w:name w:val="General"/>
          <w:gallery w:val="placeholder"/>
        </w:category>
        <w:types>
          <w:type w:val="bbPlcHdr"/>
        </w:types>
        <w:behaviors>
          <w:behavior w:val="content"/>
        </w:behaviors>
        <w:guid w:val="{FAE49A90-EF90-4016-983F-EB7C78E741E3}"/>
      </w:docPartPr>
      <w:docPartBody>
        <w:p w:rsidR="006105A9" w:rsidRDefault="008906BC" w:rsidP="008906BC">
          <w:pPr>
            <w:pStyle w:val="EED5D593A8D1427088C5E59D6520E249"/>
          </w:pPr>
          <w:r w:rsidRPr="006A13EB">
            <w:rPr>
              <w:rStyle w:val="PlaceholderText"/>
            </w:rPr>
            <w:t>Click here to enter text.</w:t>
          </w:r>
        </w:p>
      </w:docPartBody>
    </w:docPart>
    <w:docPart>
      <w:docPartPr>
        <w:name w:val="6D5DD21416A24D66AC34DBFC5E8A3356"/>
        <w:category>
          <w:name w:val="General"/>
          <w:gallery w:val="placeholder"/>
        </w:category>
        <w:types>
          <w:type w:val="bbPlcHdr"/>
        </w:types>
        <w:behaviors>
          <w:behavior w:val="content"/>
        </w:behaviors>
        <w:guid w:val="{D89BAF35-C3AD-48EC-830F-260D51DC3F66}"/>
      </w:docPartPr>
      <w:docPartBody>
        <w:p w:rsidR="006105A9" w:rsidRDefault="008906BC" w:rsidP="008906BC">
          <w:pPr>
            <w:pStyle w:val="6D5DD21416A24D66AC34DBFC5E8A3356"/>
          </w:pPr>
          <w:r w:rsidRPr="006A13EB">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iberation Sans">
    <w:altName w:val="Arial"/>
    <w:charset w:val="01"/>
    <w:family w:val="swiss"/>
    <w:pitch w:val="variable"/>
  </w:font>
  <w:font w:name="Source Han Sans CN">
    <w:charset w:val="00"/>
    <w:family w:val="roman"/>
    <w:pitch w:val="default"/>
  </w:font>
  <w:font w:name="Noto Sans Devanagari">
    <w:charset w:val="00"/>
    <w:family w:val="swiss"/>
    <w:pitch w:val="variable"/>
    <w:sig w:usb0="80008023" w:usb1="00002046" w:usb2="00000000" w:usb3="00000000" w:csb0="00000001" w:csb1="00000000"/>
  </w:font>
  <w:font w:name="Helvetica">
    <w:panose1 w:val="020B0604020202020204"/>
    <w:charset w:val="00"/>
    <w:family w:val="auto"/>
    <w:pitch w:val="variable"/>
    <w:sig w:usb0="E00002FF" w:usb1="5000785B" w:usb2="00000000" w:usb3="00000000" w:csb0="0000019F" w:csb1="00000000"/>
  </w:font>
  <w:font w:name="Univers">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font>
  <w:font w:name="Gill Sans">
    <w:altName w:val="Arial"/>
    <w:charset w:val="B1"/>
    <w:family w:val="swiss"/>
    <w:pitch w:val="variable"/>
    <w:sig w:usb0="80000A67" w:usb1="00000000" w:usb2="00000000" w:usb3="00000000" w:csb0="000001F7" w:csb1="00000000"/>
  </w:font>
  <w:font w:name="VAGRounded LT Bold">
    <w:altName w:val="Calibri"/>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422C3"/>
    <w:rsid w:val="00095C22"/>
    <w:rsid w:val="000C4FBE"/>
    <w:rsid w:val="000D4135"/>
    <w:rsid w:val="00101601"/>
    <w:rsid w:val="00121A9E"/>
    <w:rsid w:val="001A615F"/>
    <w:rsid w:val="001F2884"/>
    <w:rsid w:val="00262E41"/>
    <w:rsid w:val="00283981"/>
    <w:rsid w:val="002E213D"/>
    <w:rsid w:val="00342498"/>
    <w:rsid w:val="003473A3"/>
    <w:rsid w:val="003C5B13"/>
    <w:rsid w:val="004042BA"/>
    <w:rsid w:val="004153C2"/>
    <w:rsid w:val="0041723B"/>
    <w:rsid w:val="00475404"/>
    <w:rsid w:val="0052116E"/>
    <w:rsid w:val="0054240A"/>
    <w:rsid w:val="006105A9"/>
    <w:rsid w:val="006516B8"/>
    <w:rsid w:val="00656764"/>
    <w:rsid w:val="00677F11"/>
    <w:rsid w:val="00727A3A"/>
    <w:rsid w:val="00730C47"/>
    <w:rsid w:val="007359AA"/>
    <w:rsid w:val="007435BC"/>
    <w:rsid w:val="007918B1"/>
    <w:rsid w:val="00804252"/>
    <w:rsid w:val="00813B87"/>
    <w:rsid w:val="0082133F"/>
    <w:rsid w:val="00836CDB"/>
    <w:rsid w:val="00844D40"/>
    <w:rsid w:val="00846DFA"/>
    <w:rsid w:val="00876A44"/>
    <w:rsid w:val="008906BC"/>
    <w:rsid w:val="008A52E0"/>
    <w:rsid w:val="008D79E1"/>
    <w:rsid w:val="00913B08"/>
    <w:rsid w:val="009B2CA8"/>
    <w:rsid w:val="00A62C3F"/>
    <w:rsid w:val="00A75EE7"/>
    <w:rsid w:val="00B31F18"/>
    <w:rsid w:val="00B36ABB"/>
    <w:rsid w:val="00B800E6"/>
    <w:rsid w:val="00BB54EF"/>
    <w:rsid w:val="00BD6A06"/>
    <w:rsid w:val="00CD0734"/>
    <w:rsid w:val="00CF7E1E"/>
    <w:rsid w:val="00D45880"/>
    <w:rsid w:val="00D4794C"/>
    <w:rsid w:val="00DA1A16"/>
    <w:rsid w:val="00E8302A"/>
    <w:rsid w:val="00EC5B48"/>
    <w:rsid w:val="00EE753A"/>
    <w:rsid w:val="00F321C6"/>
    <w:rsid w:val="00F42E6E"/>
    <w:rsid w:val="00F44687"/>
    <w:rsid w:val="00F4691A"/>
    <w:rsid w:val="00F768E8"/>
    <w:rsid w:val="00F77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A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06BC"/>
    <w:rPr>
      <w:color w:val="808080"/>
    </w:rPr>
  </w:style>
  <w:style w:type="paragraph" w:customStyle="1" w:styleId="EED5D593A8D1427088C5E59D6520E249">
    <w:name w:val="EED5D593A8D1427088C5E59D6520E249"/>
    <w:rsid w:val="008906BC"/>
    <w:pPr>
      <w:spacing w:after="160" w:line="259" w:lineRule="auto"/>
    </w:pPr>
    <w:rPr>
      <w:lang w:val="en-US" w:eastAsia="en-US"/>
    </w:rPr>
  </w:style>
  <w:style w:type="paragraph" w:customStyle="1" w:styleId="6D5DD21416A24D66AC34DBFC5E8A3356">
    <w:name w:val="6D5DD21416A24D66AC34DBFC5E8A3356"/>
    <w:rsid w:val="008906BC"/>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2D5A6-DC1F-634A-A680-E8CF2E3E38BB}">
  <we:reference id="wa200001011" version="1.2.0.0" store="pt-BR"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1d5eb54-2da1-4322-b338-788f394d21d6">
      <Terms xmlns="http://schemas.microsoft.com/office/infopath/2007/PartnerControls"/>
    </lcf76f155ced4ddcb4097134ff3c332f>
    <TaxCatchAll xmlns="3464db3a-9d07-4d1c-ba44-7426e5ce6c3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2EADE49E812F94597DB079CE255787C" ma:contentTypeVersion="12" ma:contentTypeDescription="Crée un document." ma:contentTypeScope="" ma:versionID="2d18c9be8f6286dc17b2a5828067681c">
  <xsd:schema xmlns:xsd="http://www.w3.org/2001/XMLSchema" xmlns:xs="http://www.w3.org/2001/XMLSchema" xmlns:p="http://schemas.microsoft.com/office/2006/metadata/properties" xmlns:ns2="d1d5eb54-2da1-4322-b338-788f394d21d6" xmlns:ns3="3464db3a-9d07-4d1c-ba44-7426e5ce6c33" targetNamespace="http://schemas.microsoft.com/office/2006/metadata/properties" ma:root="true" ma:fieldsID="e66b5a83e458f5524cb48067549a1273" ns2:_="" ns3:_="">
    <xsd:import namespace="d1d5eb54-2da1-4322-b338-788f394d21d6"/>
    <xsd:import namespace="3464db3a-9d07-4d1c-ba44-7426e5ce6c3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d5eb54-2da1-4322-b338-788f394d21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af476608-de7c-404e-abc8-afb03e5b2ea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464db3a-9d07-4d1c-ba44-7426e5ce6c3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bfd6ddf-0e7e-4688-8cf9-e875517921a3}" ma:internalName="TaxCatchAll" ma:showField="CatchAllData" ma:web="3464db3a-9d07-4d1c-ba44-7426e5ce6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9FA468-E525-4D63-A908-F94A3963F069}">
  <ds:schemaRefs>
    <ds:schemaRef ds:uri="http://schemas.microsoft.com/sharepoint/v3/contenttype/forms"/>
  </ds:schemaRefs>
</ds:datastoreItem>
</file>

<file path=customXml/itemProps2.xml><?xml version="1.0" encoding="utf-8"?>
<ds:datastoreItem xmlns:ds="http://schemas.openxmlformats.org/officeDocument/2006/customXml" ds:itemID="{669AAD05-C5BD-4402-9675-01E8579ECABE}">
  <ds:schemaRefs>
    <ds:schemaRef ds:uri="http://schemas.openxmlformats.org/officeDocument/2006/bibliography"/>
  </ds:schemaRefs>
</ds:datastoreItem>
</file>

<file path=customXml/itemProps3.xml><?xml version="1.0" encoding="utf-8"?>
<ds:datastoreItem xmlns:ds="http://schemas.openxmlformats.org/officeDocument/2006/customXml" ds:itemID="{4A2B81BA-03E9-44AC-B0EA-0CBD19141DBA}">
  <ds:schemaRefs>
    <ds:schemaRef ds:uri="http://schemas.microsoft.com/office/2006/metadata/properties"/>
    <ds:schemaRef ds:uri="http://schemas.microsoft.com/office/infopath/2007/PartnerControls"/>
    <ds:schemaRef ds:uri="d1d5eb54-2da1-4322-b338-788f394d21d6"/>
    <ds:schemaRef ds:uri="3464db3a-9d07-4d1c-ba44-7426e5ce6c33"/>
  </ds:schemaRefs>
</ds:datastoreItem>
</file>

<file path=customXml/itemProps4.xml><?xml version="1.0" encoding="utf-8"?>
<ds:datastoreItem xmlns:ds="http://schemas.openxmlformats.org/officeDocument/2006/customXml" ds:itemID="{6F62E161-D17C-4608-8D74-D075C6AF4D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d5eb54-2da1-4322-b338-788f394d21d6"/>
    <ds:schemaRef ds:uri="3464db3a-9d07-4d1c-ba44-7426e5ce6c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Pages>
  <Words>9592</Words>
  <Characters>54676</Characters>
  <Application>Microsoft Office Word</Application>
  <DocSecurity>0</DocSecurity>
  <Lines>1115</Lines>
  <Paragraphs>738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Article</vt:lpstr>
      <vt:lpstr>Article</vt:lpstr>
    </vt:vector>
  </TitlesOfParts>
  <Company>Hewlett-Packard Company</Company>
  <LinksUpToDate>false</LinksUpToDate>
  <CharactersWithSpaces>63530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yaog</dc:creator>
  <dc:description/>
  <cp:lastModifiedBy>Tiago Barreto Tamagusko</cp:lastModifiedBy>
  <cp:revision>5</cp:revision>
  <cp:lastPrinted>2022-11-15T23:17:00Z</cp:lastPrinted>
  <dcterms:created xsi:type="dcterms:W3CDTF">2023-04-04T16:16:00Z</dcterms:created>
  <dcterms:modified xsi:type="dcterms:W3CDTF">2023-04-04T18:30:00Z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0x01010092EADE49E812F94597DB079CE255787C</vt:lpwstr>
  </property>
  <property fmtid="{D5CDD505-2E9C-101B-9397-08002B2CF9AE}" pid="3" name="Mendeley Citation Style_1">
    <vt:lpwstr>http://www.zotero.org/styles/transportation-research-procedia</vt:lpwstr>
  </property>
  <property fmtid="{D5CDD505-2E9C-101B-9397-08002B2CF9AE}" pid="4" name="Mendeley Document_1">
    <vt:lpwstr>True</vt:lpwstr>
  </property>
  <property fmtid="{D5CDD505-2E9C-101B-9397-08002B2CF9AE}" pid="5" name="Mendeley Recent Style Id 0_1">
    <vt:lpwstr>http://www.zotero.org/styles/american-medical-association</vt:lpwstr>
  </property>
  <property fmtid="{D5CDD505-2E9C-101B-9397-08002B2CF9AE}" pid="6" name="Mendeley Recent Style Id 1_1">
    <vt:lpwstr>http://www.zotero.org/styles/apa</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http://www.zotero.org/styles/chicago-fullnote-bibliography</vt:lpwstr>
  </property>
  <property fmtid="{D5CDD505-2E9C-101B-9397-08002B2CF9AE}" pid="9" name="Mendeley Recent Style Id 4_1">
    <vt:lpwstr>http://www.zotero.org/styles/harvard-cite-them-right</vt:lpwstr>
  </property>
  <property fmtid="{D5CDD505-2E9C-101B-9397-08002B2CF9AE}" pid="10" name="Mendeley Recent Style Id 5_1">
    <vt:lpwstr>http://www.zotero.org/styles/ieee</vt:lpwstr>
  </property>
  <property fmtid="{D5CDD505-2E9C-101B-9397-08002B2CF9AE}" pid="11" name="Mendeley Recent Style Id 6_1">
    <vt:lpwstr>http://www.zotero.org/styles/springer-lecture-notes-in-computer-science</vt:lpwstr>
  </property>
  <property fmtid="{D5CDD505-2E9C-101B-9397-08002B2CF9AE}" pid="12" name="Mendeley Recent Style Id 7_1">
    <vt:lpwstr>http://www.zotero.org/styles/sustainability</vt:lpwstr>
  </property>
  <property fmtid="{D5CDD505-2E9C-101B-9397-08002B2CF9AE}" pid="13" name="Mendeley Recent Style Id 8_1">
    <vt:lpwstr>http://www.zotero.org/styles/transportation-research-interdisciplinary-perspectives</vt:lpwstr>
  </property>
  <property fmtid="{D5CDD505-2E9C-101B-9397-08002B2CF9AE}" pid="14" name="Mendeley Recent Style Id 9_1">
    <vt:lpwstr>http://www.zotero.org/styles/transportation-research-procedia</vt:lpwstr>
  </property>
  <property fmtid="{D5CDD505-2E9C-101B-9397-08002B2CF9AE}" pid="15" name="Mendeley Recent Style Name 0_1">
    <vt:lpwstr>American Medical Association 11th edition</vt:lpwstr>
  </property>
  <property fmtid="{D5CDD505-2E9C-101B-9397-08002B2CF9AE}" pid="16" name="Mendeley Recent Style Name 1_1">
    <vt:lpwstr>American Psychological Association 7th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Chicago Manual of Style 17th edition (full note)</vt:lpwstr>
  </property>
  <property fmtid="{D5CDD505-2E9C-101B-9397-08002B2CF9AE}" pid="19" name="Mendeley Recent Style Name 4_1">
    <vt:lpwstr>Cite Them Right 10th edition - Harvard</vt:lpwstr>
  </property>
  <property fmtid="{D5CDD505-2E9C-101B-9397-08002B2CF9AE}" pid="20" name="Mendeley Recent Style Name 5_1">
    <vt:lpwstr>IEEE</vt:lpwstr>
  </property>
  <property fmtid="{D5CDD505-2E9C-101B-9397-08002B2CF9AE}" pid="21" name="Mendeley Recent Style Name 6_1">
    <vt:lpwstr>Springer - Lecture Notes in Computer Science</vt:lpwstr>
  </property>
  <property fmtid="{D5CDD505-2E9C-101B-9397-08002B2CF9AE}" pid="22" name="Mendeley Recent Style Name 7_1">
    <vt:lpwstr>Sustainability</vt:lpwstr>
  </property>
  <property fmtid="{D5CDD505-2E9C-101B-9397-08002B2CF9AE}" pid="23" name="Mendeley Recent Style Name 8_1">
    <vt:lpwstr>Transportation Research Interdisciplinary Perspectives</vt:lpwstr>
  </property>
  <property fmtid="{D5CDD505-2E9C-101B-9397-08002B2CF9AE}" pid="24" name="Mendeley Recent Style Name 9_1">
    <vt:lpwstr>Transportation Research Procedia</vt:lpwstr>
  </property>
  <property fmtid="{D5CDD505-2E9C-101B-9397-08002B2CF9AE}" pid="25" name="Mendeley Unique User Id_1">
    <vt:lpwstr>f6bf1384-473d-3835-b687-e77d04bcf9e0</vt:lpwstr>
  </property>
  <property fmtid="{D5CDD505-2E9C-101B-9397-08002B2CF9AE}" pid="26" name="grammarly_documentId">
    <vt:lpwstr>documentId_1515</vt:lpwstr>
  </property>
  <property fmtid="{D5CDD505-2E9C-101B-9397-08002B2CF9AE}" pid="27" name="grammarly_documentContext">
    <vt:lpwstr>{"goals":[],"domain":"general","emotions":[],"dialect":"american"}</vt:lpwstr>
  </property>
  <property fmtid="{D5CDD505-2E9C-101B-9397-08002B2CF9AE}" pid="28" name="GrammarlyDocumentId">
    <vt:lpwstr>03b2745ae13d0611dd72aea44ea713c24491f54936fc902f967235b794f2da60</vt:lpwstr>
  </property>
</Properties>
</file>